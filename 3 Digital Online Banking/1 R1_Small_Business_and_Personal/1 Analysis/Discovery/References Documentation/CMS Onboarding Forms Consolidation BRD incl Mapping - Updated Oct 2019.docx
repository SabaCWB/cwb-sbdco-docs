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 Id="rId5" Type="http://schemas.microsoft.com/office/2020/02/relationships/classificationlabels" Target="docMetadata/LabelInfo.xml" /></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178D" w:rsidRPr="002407D2" w:rsidRDefault="00720567" w:rsidP="0031018A">
      <w:pPr>
        <w:pStyle w:val="TitleCover"/>
        <w:spacing w:before="2000"/>
        <w:rPr>
          <w:rFonts w:asciiTheme="minorHAnsi" w:hAnsiTheme="minorHAnsi"/>
        </w:rPr>
      </w:pPr>
      <w:sdt>
        <w:sdtPr>
          <w:rPr>
            <w:rFonts w:asciiTheme="minorHAnsi" w:hAnsiTheme="minorHAnsi"/>
          </w:rPr>
          <w:alias w:val="Title"/>
          <w:tag w:val=""/>
          <w:id w:val="-1461955582"/>
          <w:placeholder>
            <w:docPart w:val="B7B34942973E4EB7940FB36739CD8271"/>
          </w:placeholder>
          <w:dataBinding w:prefixMappings="xmlns:ns0='http://purl.org/dc/elements/1.1/' xmlns:ns1='http://schemas.openxmlformats.org/package/2006/metadata/core-properties' " w:xpath="/ns1:coreProperties[1]/ns0:title[1]" w:storeItemID="{6C3C8BC8-F283-45AE-878A-BAB7291924A1}"/>
          <w:text/>
        </w:sdtPr>
        <w:sdtEndPr/>
        <w:sdtContent>
          <w:r w:rsidR="003003BE" w:rsidRPr="002407D2">
            <w:rPr>
              <w:rFonts w:asciiTheme="minorHAnsi" w:hAnsiTheme="minorHAnsi"/>
            </w:rPr>
            <w:t>Business Requirements Document</w:t>
          </w:r>
        </w:sdtContent>
      </w:sdt>
    </w:p>
    <w:p w:rsidR="007D6D67" w:rsidRPr="002407D2" w:rsidRDefault="001310ED" w:rsidP="007D6D67">
      <w:pPr>
        <w:pStyle w:val="SubtitleCover"/>
        <w:rPr>
          <w:rFonts w:asciiTheme="minorHAnsi" w:hAnsiTheme="minorHAnsi"/>
        </w:rPr>
      </w:pPr>
      <w:r w:rsidRPr="002407D2">
        <w:rPr>
          <w:rFonts w:asciiTheme="minorHAnsi" w:hAnsiTheme="minorHAnsi"/>
        </w:rPr>
        <w:t>CMS Onboarding Forms Consolidation</w:t>
      </w:r>
    </w:p>
    <w:p w:rsidR="00E907E0" w:rsidRPr="002407D2" w:rsidRDefault="00E907E0" w:rsidP="007D6D67">
      <w:pPr>
        <w:pStyle w:val="SubtitleCover"/>
        <w:rPr>
          <w:rFonts w:asciiTheme="minorHAnsi" w:hAnsiTheme="minorHAnsi"/>
        </w:rPr>
      </w:pPr>
    </w:p>
    <w:p w:rsidR="00935135" w:rsidRPr="002407D2" w:rsidRDefault="00935135" w:rsidP="00935135">
      <w:pPr>
        <w:spacing w:before="100" w:beforeAutospacing="1" w:after="100" w:afterAutospacing="1" w:line="240" w:lineRule="auto"/>
        <w:jc w:val="right"/>
        <w:rPr>
          <w:rFonts w:asciiTheme="minorHAnsi" w:hAnsiTheme="minorHAnsi"/>
          <w:sz w:val="24"/>
          <w:szCs w:val="24"/>
        </w:rPr>
      </w:pPr>
      <w:r w:rsidRPr="002407D2">
        <w:rPr>
          <w:rFonts w:asciiTheme="minorHAnsi" w:hAnsiTheme="minorHAnsi"/>
          <w:sz w:val="24"/>
          <w:szCs w:val="24"/>
        </w:rPr>
        <w:t xml:space="preserve">Version: </w:t>
      </w:r>
      <w:r w:rsidR="00070403">
        <w:rPr>
          <w:rFonts w:asciiTheme="minorHAnsi" w:hAnsiTheme="minorHAnsi"/>
          <w:sz w:val="24"/>
          <w:szCs w:val="24"/>
        </w:rPr>
        <w:t>0.9</w:t>
      </w:r>
    </w:p>
    <w:p w:rsidR="00935135" w:rsidRPr="002407D2" w:rsidRDefault="00142E3B" w:rsidP="00935135">
      <w:pPr>
        <w:spacing w:before="100" w:beforeAutospacing="1" w:after="100" w:afterAutospacing="1" w:line="240" w:lineRule="auto"/>
        <w:jc w:val="right"/>
        <w:rPr>
          <w:rFonts w:asciiTheme="minorHAnsi" w:hAnsiTheme="minorHAnsi"/>
          <w:sz w:val="24"/>
          <w:szCs w:val="24"/>
        </w:rPr>
      </w:pPr>
      <w:r>
        <w:rPr>
          <w:rFonts w:asciiTheme="minorHAnsi" w:hAnsiTheme="minorHAnsi"/>
          <w:sz w:val="24"/>
          <w:szCs w:val="24"/>
        </w:rPr>
        <w:t xml:space="preserve">Date Last Published: </w:t>
      </w:r>
      <w:r w:rsidR="00070403">
        <w:rPr>
          <w:rFonts w:asciiTheme="minorHAnsi" w:hAnsiTheme="minorHAnsi"/>
          <w:sz w:val="24"/>
          <w:szCs w:val="24"/>
        </w:rPr>
        <w:t>10/6</w:t>
      </w:r>
      <w:r w:rsidR="00B217AD">
        <w:rPr>
          <w:rFonts w:asciiTheme="minorHAnsi" w:hAnsiTheme="minorHAnsi"/>
          <w:sz w:val="24"/>
          <w:szCs w:val="24"/>
        </w:rPr>
        <w:t>/2019</w:t>
      </w:r>
    </w:p>
    <w:p w:rsidR="00935135" w:rsidRPr="002407D2" w:rsidRDefault="00142E3B" w:rsidP="00935135">
      <w:pPr>
        <w:spacing w:before="100" w:beforeAutospacing="1" w:after="100" w:afterAutospacing="1" w:line="240" w:lineRule="auto"/>
        <w:jc w:val="right"/>
        <w:rPr>
          <w:rFonts w:asciiTheme="minorHAnsi" w:hAnsiTheme="minorHAnsi"/>
          <w:sz w:val="24"/>
          <w:szCs w:val="24"/>
        </w:rPr>
      </w:pPr>
      <w:r>
        <w:rPr>
          <w:rFonts w:asciiTheme="minorHAnsi" w:hAnsiTheme="minorHAnsi"/>
          <w:sz w:val="24"/>
          <w:szCs w:val="24"/>
        </w:rPr>
        <w:t xml:space="preserve">Date Signed:        </w:t>
      </w:r>
      <w:r w:rsidR="00070403">
        <w:rPr>
          <w:rFonts w:asciiTheme="minorHAnsi" w:hAnsiTheme="minorHAnsi"/>
          <w:sz w:val="24"/>
          <w:szCs w:val="24"/>
        </w:rPr>
        <w:t>9/17</w:t>
      </w:r>
      <w:r w:rsidR="00B217AD">
        <w:rPr>
          <w:rFonts w:asciiTheme="minorHAnsi" w:hAnsiTheme="minorHAnsi"/>
          <w:sz w:val="24"/>
          <w:szCs w:val="24"/>
        </w:rPr>
        <w:t>/2019</w:t>
      </w:r>
      <w:r w:rsidR="00935135" w:rsidRPr="002407D2">
        <w:rPr>
          <w:rFonts w:asciiTheme="minorHAnsi" w:hAnsiTheme="minorHAnsi"/>
          <w:sz w:val="24"/>
          <w:szCs w:val="24"/>
        </w:rPr>
        <w:t xml:space="preserve"> </w:t>
      </w:r>
    </w:p>
    <w:p w:rsidR="00935135" w:rsidRPr="002407D2" w:rsidRDefault="00935135" w:rsidP="00935135">
      <w:pPr>
        <w:spacing w:after="0" w:line="240" w:lineRule="auto"/>
        <w:jc w:val="right"/>
        <w:rPr>
          <w:rFonts w:asciiTheme="minorHAnsi" w:hAnsiTheme="minorHAnsi"/>
          <w:sz w:val="24"/>
          <w:szCs w:val="24"/>
        </w:rPr>
      </w:pPr>
      <w:r w:rsidRPr="002407D2">
        <w:rPr>
          <w:rFonts w:asciiTheme="minorHAnsi" w:hAnsiTheme="minorHAnsi"/>
          <w:noProof/>
        </w:rPr>
        <w:drawing>
          <wp:anchor distT="0" distB="0" distL="114300" distR="114300" simplePos="0" relativeHeight="251661312" behindDoc="1" locked="0" layoutInCell="1" allowOverlap="1" wp14:anchorId="4BC85AE5" wp14:editId="0FD7D18B">
            <wp:simplePos x="0" y="0"/>
            <wp:positionH relativeFrom="column">
              <wp:posOffset>376555</wp:posOffset>
            </wp:positionH>
            <wp:positionV relativeFrom="paragraph">
              <wp:posOffset>3397885</wp:posOffset>
            </wp:positionV>
            <wp:extent cx="308610" cy="304800"/>
            <wp:effectExtent l="0" t="0" r="0" b="0"/>
            <wp:wrapTight wrapText="bothSides">
              <wp:wrapPolygon edited="0">
                <wp:start x="2667" y="0"/>
                <wp:lineTo x="0" y="4050"/>
                <wp:lineTo x="0" y="17550"/>
                <wp:lineTo x="2667" y="20250"/>
                <wp:lineTo x="17333" y="20250"/>
                <wp:lineTo x="20000" y="17550"/>
                <wp:lineTo x="20000" y="4050"/>
                <wp:lineTo x="17333" y="0"/>
                <wp:lineTo x="2667" y="0"/>
              </wp:wrapPolygon>
            </wp:wrapTight>
            <wp:docPr id="5" name="Picture 5" descr="C:\Users\scanlont\AppData\Local\Temp\SNAGHTML24f3b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canlont\AppData\Local\Temp\SNAGHTML24f3bd2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61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07D2">
        <w:rPr>
          <w:rFonts w:asciiTheme="minorHAnsi" w:hAnsiTheme="minorHAnsi"/>
          <w:noProof/>
        </w:rPr>
        <mc:AlternateContent>
          <mc:Choice Requires="wps">
            <w:drawing>
              <wp:anchor distT="0" distB="0" distL="114300" distR="114300" simplePos="0" relativeHeight="251659264" behindDoc="0" locked="0" layoutInCell="1" allowOverlap="1" wp14:anchorId="313295C2" wp14:editId="7CA7F1D0">
                <wp:simplePos x="0" y="0"/>
                <wp:positionH relativeFrom="column">
                  <wp:posOffset>650240</wp:posOffset>
                </wp:positionH>
                <wp:positionV relativeFrom="paragraph">
                  <wp:posOffset>2917825</wp:posOffset>
                </wp:positionV>
                <wp:extent cx="4747260" cy="140398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7260" cy="1403985"/>
                        </a:xfrm>
                        <a:prstGeom prst="rect">
                          <a:avLst/>
                        </a:prstGeom>
                        <a:solidFill>
                          <a:srgbClr val="FFFFFF"/>
                        </a:solidFill>
                        <a:ln w="9525">
                          <a:noFill/>
                          <a:miter lim="800000"/>
                          <a:headEnd/>
                          <a:tailEnd/>
                        </a:ln>
                      </wps:spPr>
                      <wps:txbx>
                        <w:txbxContent>
                          <w:p w:rsidR="00070403" w:rsidRDefault="00070403" w:rsidP="00935135">
                            <w:pPr>
                              <w:jc w:val="both"/>
                              <w:rPr>
                                <w:rFonts w:cstheme="minorHAnsi"/>
                                <w:b/>
                                <w:i/>
                                <w:color w:val="3333FF"/>
                                <w:szCs w:val="20"/>
                              </w:rPr>
                            </w:pPr>
                          </w:p>
                          <w:p w:rsidR="00070403" w:rsidRPr="00FB2CBD" w:rsidRDefault="00070403" w:rsidP="00935135">
                            <w:pPr>
                              <w:jc w:val="both"/>
                              <w:rPr>
                                <w:rFonts w:cstheme="minorHAnsi"/>
                                <w:i/>
                                <w:color w:val="111111" w:themeColor="text1"/>
                                <w:szCs w:val="20"/>
                              </w:rPr>
                            </w:pPr>
                            <w:r w:rsidRPr="00FB2CBD">
                              <w:rPr>
                                <w:rFonts w:cstheme="minorHAnsi"/>
                                <w:b/>
                                <w:i/>
                                <w:color w:val="111111" w:themeColor="text1"/>
                                <w:szCs w:val="20"/>
                              </w:rPr>
                              <w:t>Do not</w:t>
                            </w:r>
                            <w:r w:rsidRPr="00FB2CBD">
                              <w:rPr>
                                <w:rFonts w:cstheme="minorHAnsi"/>
                                <w:i/>
                                <w:color w:val="111111" w:themeColor="text1"/>
                                <w:szCs w:val="20"/>
                              </w:rPr>
                              <w:t xml:space="preserve"> arbitrarily add or remove sections within this document as it raises the risk of diluting the standard. If the unique nature of the initiative requires additional sections, add these and organize as Appendices.  Rather than removing specific sections, explain why the section is not needed along with “Not applicable”.</w:t>
                            </w:r>
                          </w:p>
                          <w:p w:rsidR="00070403" w:rsidRDefault="00070403" w:rsidP="0093513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3295C2" id="_x0000_t202" coordsize="21600,21600" o:spt="202" path="m,l,21600r21600,l21600,xe">
                <v:stroke joinstyle="miter"/>
                <v:path gradientshapeok="t" o:connecttype="rect"/>
              </v:shapetype>
              <v:shape id="Text Box 2" o:spid="_x0000_s1026" type="#_x0000_t202" style="position:absolute;left:0;text-align:left;margin-left:51.2pt;margin-top:229.75pt;width:373.8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" stroked="f">
                <v:textbox style="mso-fit-shape-to-text:t">
                  <w:txbxContent>
                    <w:p w:rsidR="00070403" w:rsidRDefault="00070403" w:rsidP="00935135">
                      <w:pPr>
                        <w:jc w:val="both"/>
                        <w:rPr>
                          <w:rFonts w:cstheme="minorHAnsi"/>
                          <w:b/>
                          <w:i/>
                          <w:color w:val="3333FF"/>
                          <w:szCs w:val="20"/>
                        </w:rPr>
                      </w:pPr>
                    </w:p>
                    <w:p w:rsidR="00070403" w:rsidRPr="00FB2CBD" w:rsidRDefault="00070403" w:rsidP="00935135">
                      <w:pPr>
                        <w:jc w:val="both"/>
                        <w:rPr>
                          <w:rFonts w:cstheme="minorHAnsi"/>
                          <w:i/>
                          <w:color w:val="111111" w:themeColor="text1"/>
                          <w:szCs w:val="20"/>
                        </w:rPr>
                      </w:pPr>
                      <w:r w:rsidRPr="00FB2CBD">
                        <w:rPr>
                          <w:rFonts w:cstheme="minorHAnsi"/>
                          <w:b/>
                          <w:i/>
                          <w:color w:val="111111" w:themeColor="text1"/>
                          <w:szCs w:val="20"/>
                        </w:rPr>
                        <w:t>Do not</w:t>
                      </w:r>
                      <w:r w:rsidRPr="00FB2CBD">
                        <w:rPr>
                          <w:rFonts w:cstheme="minorHAnsi"/>
                          <w:i/>
                          <w:color w:val="111111" w:themeColor="text1"/>
                          <w:szCs w:val="20"/>
                        </w:rPr>
                        <w:t xml:space="preserve"> arbitrarily add or remove sections within this document as it raises the risk of diluting the standard. If the unique nature of the initiative requires additional sections, add these and organize as Appendices.  Rather than removing specific sections, explain why the section is not needed along with “Not applicable”.</w:t>
                      </w:r>
                    </w:p>
                    <w:p w:rsidR="00070403" w:rsidRDefault="00070403" w:rsidP="00935135"/>
                  </w:txbxContent>
                </v:textbox>
                <w10:wrap type="square"/>
              </v:shape>
            </w:pict>
          </mc:Fallback>
        </mc:AlternateContent>
      </w:r>
      <w:r w:rsidRPr="002407D2">
        <w:rPr>
          <w:rFonts w:asciiTheme="minorHAnsi" w:hAnsiTheme="minorHAnsi"/>
          <w:sz w:val="24"/>
          <w:szCs w:val="24"/>
        </w:rPr>
        <w:t xml:space="preserve">Author(s): James McFarlane </w:t>
      </w:r>
    </w:p>
    <w:p w:rsidR="00935135" w:rsidRPr="002407D2" w:rsidRDefault="00935135" w:rsidP="00935135">
      <w:pPr>
        <w:spacing w:after="0" w:line="240" w:lineRule="auto"/>
        <w:jc w:val="right"/>
        <w:rPr>
          <w:rFonts w:asciiTheme="minorHAnsi" w:hAnsiTheme="minorHAnsi"/>
          <w:sz w:val="24"/>
          <w:szCs w:val="24"/>
        </w:rPr>
      </w:pPr>
      <w:r w:rsidRPr="002407D2">
        <w:rPr>
          <w:rFonts w:asciiTheme="minorHAnsi" w:hAnsiTheme="minorHAnsi"/>
          <w:sz w:val="24"/>
          <w:szCs w:val="24"/>
        </w:rPr>
        <w:t>Tamara Scanlon</w:t>
      </w:r>
    </w:p>
    <w:p w:rsidR="00E907E0" w:rsidRPr="002407D2" w:rsidRDefault="00E907E0" w:rsidP="007D6D67">
      <w:pPr>
        <w:pStyle w:val="SubtitleCover"/>
        <w:rPr>
          <w:rFonts w:asciiTheme="minorHAnsi" w:hAnsiTheme="minorHAnsi"/>
        </w:rPr>
        <w:sectPr w:rsidR="00E907E0" w:rsidRPr="002407D2" w:rsidSect="000F6BDA">
          <w:headerReference w:type="default" r:id="rId12"/>
          <w:footerReference w:type="default" r:id="rId13"/>
          <w:headerReference w:type="first" r:id="rId14"/>
          <w:footerReference w:type="first" r:id="rId15"/>
          <w:pgSz w:w="12240" w:h="15840"/>
          <w:pgMar w:top="1080" w:right="1080" w:bottom="1080" w:left="1080" w:header="720" w:footer="720" w:gutter="0"/>
          <w:cols w:space="720"/>
          <w:docGrid w:linePitch="360"/>
        </w:sectPr>
      </w:pPr>
    </w:p>
    <w:p w:rsidR="00E907E0" w:rsidRPr="002407D2" w:rsidRDefault="00E907E0" w:rsidP="00E70164">
      <w:pPr>
        <w:pStyle w:val="Heading1"/>
      </w:pPr>
      <w:bookmarkStart w:id="0" w:name="_Toc513790394"/>
      <w:bookmarkStart w:id="1" w:name="_Toc386438313"/>
      <w:bookmarkStart w:id="2" w:name="_Toc379182382"/>
      <w:bookmarkStart w:id="3" w:name="_Toc379183389"/>
      <w:r w:rsidRPr="002407D2">
        <w:t>Document Information</w:t>
      </w:r>
      <w:bookmarkEnd w:id="0"/>
    </w:p>
    <w:p w:rsidR="00E907E0" w:rsidRPr="002407D2" w:rsidRDefault="00E907E0" w:rsidP="00972A83">
      <w:pPr>
        <w:pStyle w:val="Heading2"/>
        <w:numPr>
          <w:ilvl w:val="0"/>
          <w:numId w:val="14"/>
        </w:numPr>
        <w:rPr>
          <w:rFonts w:asciiTheme="minorHAnsi" w:hAnsiTheme="minorHAnsi"/>
        </w:rPr>
      </w:pPr>
      <w:bookmarkStart w:id="4" w:name="_Toc513790395"/>
      <w:r w:rsidRPr="002407D2">
        <w:rPr>
          <w:rFonts w:asciiTheme="minorHAnsi" w:hAnsiTheme="minorHAnsi"/>
        </w:rPr>
        <w:t>Revision History</w:t>
      </w:r>
      <w:bookmarkEnd w:id="4"/>
    </w:p>
    <w:tbl>
      <w:tblPr>
        <w:tblStyle w:val="Corporate"/>
        <w:tblW w:w="9556" w:type="dxa"/>
        <w:tblLook w:val="0420" w:firstRow="1" w:lastRow="0" w:firstColumn="0" w:lastColumn="0" w:noHBand="0" w:noVBand="1"/>
      </w:tblPr>
      <w:tblGrid>
        <w:gridCol w:w="1476"/>
        <w:gridCol w:w="1965"/>
        <w:gridCol w:w="1893"/>
        <w:gridCol w:w="4222"/>
      </w:tblGrid>
      <w:tr w:rsidR="00727BBF" w:rsidRPr="002407D2" w:rsidTr="007371A6">
        <w:trPr>
          <w:cnfStyle w:val="100000000000" w:firstRow="1" w:lastRow="0" w:firstColumn="0" w:lastColumn="0" w:oddVBand="0" w:evenVBand="0" w:oddHBand="0" w:evenHBand="0" w:firstRowFirstColumn="0" w:firstRowLastColumn="0" w:lastRowFirstColumn="0" w:lastRowLastColumn="0"/>
          <w:trHeight w:val="53"/>
        </w:trPr>
        <w:tc>
          <w:tcPr>
            <w:tcW w:w="1476" w:type="dxa"/>
          </w:tcPr>
          <w:bookmarkEnd w:id="1"/>
          <w:p w:rsidR="00727BBF" w:rsidRPr="002407D2" w:rsidRDefault="00E907E0" w:rsidP="00890FD8">
            <w:pPr>
              <w:spacing w:after="0" w:line="240" w:lineRule="auto"/>
              <w:rPr>
                <w:rFonts w:asciiTheme="minorHAnsi" w:hAnsiTheme="minorHAnsi" w:cstheme="majorHAnsi"/>
                <w:b w:val="0"/>
              </w:rPr>
            </w:pPr>
            <w:r w:rsidRPr="002407D2">
              <w:rPr>
                <w:rFonts w:asciiTheme="minorHAnsi" w:hAnsiTheme="minorHAnsi" w:cstheme="majorHAnsi"/>
              </w:rPr>
              <w:t xml:space="preserve">Version </w:t>
            </w:r>
          </w:p>
        </w:tc>
        <w:tc>
          <w:tcPr>
            <w:tcW w:w="1965" w:type="dxa"/>
          </w:tcPr>
          <w:p w:rsidR="00727BBF" w:rsidRPr="002407D2" w:rsidRDefault="00E907E0" w:rsidP="00890FD8">
            <w:pPr>
              <w:spacing w:after="0" w:line="240" w:lineRule="auto"/>
              <w:rPr>
                <w:rFonts w:asciiTheme="minorHAnsi" w:hAnsiTheme="minorHAnsi" w:cstheme="majorHAnsi"/>
                <w:b w:val="0"/>
              </w:rPr>
            </w:pPr>
            <w:r w:rsidRPr="002407D2">
              <w:rPr>
                <w:rFonts w:asciiTheme="minorHAnsi" w:hAnsiTheme="minorHAnsi" w:cstheme="majorHAnsi"/>
              </w:rPr>
              <w:t>Date</w:t>
            </w:r>
          </w:p>
        </w:tc>
        <w:tc>
          <w:tcPr>
            <w:tcW w:w="1893" w:type="dxa"/>
          </w:tcPr>
          <w:p w:rsidR="00727BBF" w:rsidRPr="002407D2" w:rsidRDefault="00E907E0" w:rsidP="00890FD8">
            <w:pPr>
              <w:spacing w:after="0" w:line="240" w:lineRule="auto"/>
              <w:rPr>
                <w:rFonts w:asciiTheme="minorHAnsi" w:hAnsiTheme="minorHAnsi" w:cstheme="majorHAnsi"/>
                <w:b w:val="0"/>
              </w:rPr>
            </w:pPr>
            <w:r w:rsidRPr="002407D2">
              <w:rPr>
                <w:rFonts w:asciiTheme="minorHAnsi" w:hAnsiTheme="minorHAnsi" w:cstheme="majorHAnsi"/>
              </w:rPr>
              <w:t>Authors</w:t>
            </w:r>
          </w:p>
        </w:tc>
        <w:tc>
          <w:tcPr>
            <w:tcW w:w="4222" w:type="dxa"/>
          </w:tcPr>
          <w:p w:rsidR="00727BBF" w:rsidRPr="002407D2" w:rsidRDefault="00E907E0" w:rsidP="00890FD8">
            <w:pPr>
              <w:spacing w:after="0" w:line="240" w:lineRule="auto"/>
              <w:rPr>
                <w:rFonts w:asciiTheme="minorHAnsi" w:hAnsiTheme="minorHAnsi" w:cstheme="majorHAnsi"/>
                <w:b w:val="0"/>
              </w:rPr>
            </w:pPr>
            <w:r w:rsidRPr="002407D2">
              <w:rPr>
                <w:rFonts w:asciiTheme="minorHAnsi" w:hAnsiTheme="minorHAnsi" w:cstheme="majorHAnsi"/>
              </w:rPr>
              <w:t>Revision Notes</w:t>
            </w:r>
          </w:p>
        </w:tc>
      </w:tr>
      <w:tr w:rsidR="00727BBF" w:rsidRPr="002407D2" w:rsidTr="007371A6">
        <w:trPr>
          <w:cnfStyle w:val="000000100000" w:firstRow="0" w:lastRow="0" w:firstColumn="0" w:lastColumn="0" w:oddVBand="0" w:evenVBand="0" w:oddHBand="1" w:evenHBand="0" w:firstRowFirstColumn="0" w:firstRowLastColumn="0" w:lastRowFirstColumn="0" w:lastRowLastColumn="0"/>
          <w:trHeight w:val="53"/>
        </w:trPr>
        <w:tc>
          <w:tcPr>
            <w:tcW w:w="1476" w:type="dxa"/>
          </w:tcPr>
          <w:p w:rsidR="00727BBF" w:rsidRPr="002407D2" w:rsidRDefault="00C24677" w:rsidP="00890FD8">
            <w:pPr>
              <w:spacing w:after="0" w:line="240" w:lineRule="auto"/>
              <w:rPr>
                <w:rFonts w:asciiTheme="minorHAnsi" w:hAnsiTheme="minorHAnsi"/>
              </w:rPr>
            </w:pPr>
            <w:r w:rsidRPr="002407D2">
              <w:rPr>
                <w:rFonts w:asciiTheme="minorHAnsi" w:hAnsiTheme="minorHAnsi"/>
              </w:rPr>
              <w:t>0.1</w:t>
            </w:r>
          </w:p>
        </w:tc>
        <w:tc>
          <w:tcPr>
            <w:tcW w:w="1965" w:type="dxa"/>
          </w:tcPr>
          <w:p w:rsidR="00727BBF" w:rsidRPr="002407D2" w:rsidRDefault="00C24677" w:rsidP="00890FD8">
            <w:pPr>
              <w:spacing w:after="0" w:line="240" w:lineRule="auto"/>
              <w:rPr>
                <w:rFonts w:asciiTheme="minorHAnsi" w:hAnsiTheme="minorHAnsi"/>
              </w:rPr>
            </w:pPr>
            <w:r w:rsidRPr="002407D2">
              <w:rPr>
                <w:rFonts w:asciiTheme="minorHAnsi" w:hAnsiTheme="minorHAnsi"/>
              </w:rPr>
              <w:t>March 29, 2018</w:t>
            </w:r>
          </w:p>
        </w:tc>
        <w:tc>
          <w:tcPr>
            <w:tcW w:w="1893" w:type="dxa"/>
          </w:tcPr>
          <w:p w:rsidR="00727BBF" w:rsidRPr="002407D2" w:rsidRDefault="00C24677" w:rsidP="00890FD8">
            <w:pPr>
              <w:spacing w:after="0" w:line="240" w:lineRule="auto"/>
              <w:rPr>
                <w:rFonts w:asciiTheme="minorHAnsi" w:hAnsiTheme="minorHAnsi"/>
              </w:rPr>
            </w:pPr>
            <w:r w:rsidRPr="002407D2">
              <w:rPr>
                <w:rFonts w:asciiTheme="minorHAnsi" w:hAnsiTheme="minorHAnsi"/>
              </w:rPr>
              <w:t>James McFarlane</w:t>
            </w:r>
          </w:p>
        </w:tc>
        <w:tc>
          <w:tcPr>
            <w:tcW w:w="4222" w:type="dxa"/>
          </w:tcPr>
          <w:p w:rsidR="00727BBF" w:rsidRPr="002407D2" w:rsidRDefault="00C24677" w:rsidP="00890FD8">
            <w:pPr>
              <w:spacing w:after="0" w:line="240" w:lineRule="auto"/>
              <w:rPr>
                <w:rFonts w:asciiTheme="minorHAnsi" w:hAnsiTheme="minorHAnsi"/>
              </w:rPr>
            </w:pPr>
            <w:r w:rsidRPr="002407D2">
              <w:rPr>
                <w:rFonts w:asciiTheme="minorHAnsi" w:hAnsiTheme="minorHAnsi"/>
              </w:rPr>
              <w:t>Creation</w:t>
            </w:r>
          </w:p>
        </w:tc>
      </w:tr>
      <w:tr w:rsidR="00727BBF" w:rsidRPr="002407D2" w:rsidTr="007371A6">
        <w:trPr>
          <w:cnfStyle w:val="000000010000" w:firstRow="0" w:lastRow="0" w:firstColumn="0" w:lastColumn="0" w:oddVBand="0" w:evenVBand="0" w:oddHBand="0" w:evenHBand="1" w:firstRowFirstColumn="0" w:firstRowLastColumn="0" w:lastRowFirstColumn="0" w:lastRowLastColumn="0"/>
          <w:trHeight w:val="53"/>
        </w:trPr>
        <w:tc>
          <w:tcPr>
            <w:tcW w:w="1476" w:type="dxa"/>
          </w:tcPr>
          <w:p w:rsidR="00727BBF" w:rsidRPr="002407D2" w:rsidRDefault="003221CD" w:rsidP="00890FD8">
            <w:pPr>
              <w:spacing w:after="0" w:line="240" w:lineRule="auto"/>
              <w:rPr>
                <w:rFonts w:asciiTheme="minorHAnsi" w:hAnsiTheme="minorHAnsi"/>
              </w:rPr>
            </w:pPr>
            <w:r>
              <w:rPr>
                <w:rFonts w:asciiTheme="minorHAnsi" w:hAnsiTheme="minorHAnsi"/>
              </w:rPr>
              <w:t>0.2</w:t>
            </w:r>
          </w:p>
        </w:tc>
        <w:tc>
          <w:tcPr>
            <w:tcW w:w="1965" w:type="dxa"/>
          </w:tcPr>
          <w:p w:rsidR="00727BBF" w:rsidRPr="002407D2" w:rsidRDefault="003221CD" w:rsidP="00890FD8">
            <w:pPr>
              <w:spacing w:after="0" w:line="240" w:lineRule="auto"/>
              <w:rPr>
                <w:rFonts w:asciiTheme="minorHAnsi" w:hAnsiTheme="minorHAnsi"/>
              </w:rPr>
            </w:pPr>
            <w:r>
              <w:rPr>
                <w:rFonts w:asciiTheme="minorHAnsi" w:hAnsiTheme="minorHAnsi"/>
              </w:rPr>
              <w:t>May 1, 2018</w:t>
            </w:r>
          </w:p>
        </w:tc>
        <w:tc>
          <w:tcPr>
            <w:tcW w:w="1893" w:type="dxa"/>
          </w:tcPr>
          <w:p w:rsidR="00727BBF" w:rsidRPr="002407D2" w:rsidRDefault="003221CD" w:rsidP="00890FD8">
            <w:pPr>
              <w:spacing w:after="0" w:line="240" w:lineRule="auto"/>
              <w:rPr>
                <w:rFonts w:asciiTheme="minorHAnsi" w:hAnsiTheme="minorHAnsi"/>
              </w:rPr>
            </w:pPr>
            <w:r>
              <w:rPr>
                <w:rFonts w:asciiTheme="minorHAnsi" w:hAnsiTheme="minorHAnsi"/>
              </w:rPr>
              <w:t>Tamara Scanlon</w:t>
            </w:r>
          </w:p>
        </w:tc>
        <w:tc>
          <w:tcPr>
            <w:tcW w:w="4222" w:type="dxa"/>
          </w:tcPr>
          <w:p w:rsidR="00727BBF" w:rsidRPr="002407D2" w:rsidRDefault="003221CD" w:rsidP="00890FD8">
            <w:pPr>
              <w:spacing w:after="0" w:line="240" w:lineRule="auto"/>
              <w:rPr>
                <w:rFonts w:asciiTheme="minorHAnsi" w:hAnsiTheme="minorHAnsi"/>
              </w:rPr>
            </w:pPr>
            <w:r>
              <w:rPr>
                <w:rFonts w:asciiTheme="minorHAnsi" w:hAnsiTheme="minorHAnsi"/>
              </w:rPr>
              <w:t>Edits</w:t>
            </w:r>
          </w:p>
        </w:tc>
      </w:tr>
      <w:tr w:rsidR="00727BBF" w:rsidRPr="002407D2" w:rsidTr="007371A6">
        <w:trPr>
          <w:cnfStyle w:val="000000100000" w:firstRow="0" w:lastRow="0" w:firstColumn="0" w:lastColumn="0" w:oddVBand="0" w:evenVBand="0" w:oddHBand="1" w:evenHBand="0" w:firstRowFirstColumn="0" w:firstRowLastColumn="0" w:lastRowFirstColumn="0" w:lastRowLastColumn="0"/>
          <w:trHeight w:val="53"/>
        </w:trPr>
        <w:tc>
          <w:tcPr>
            <w:tcW w:w="1476" w:type="dxa"/>
          </w:tcPr>
          <w:p w:rsidR="00727BBF" w:rsidRPr="002407D2" w:rsidRDefault="00142E3B" w:rsidP="00890FD8">
            <w:pPr>
              <w:spacing w:after="0" w:line="240" w:lineRule="auto"/>
              <w:rPr>
                <w:rFonts w:asciiTheme="minorHAnsi" w:hAnsiTheme="minorHAnsi"/>
              </w:rPr>
            </w:pPr>
            <w:r>
              <w:rPr>
                <w:rFonts w:asciiTheme="minorHAnsi" w:hAnsiTheme="minorHAnsi"/>
              </w:rPr>
              <w:t>0.3</w:t>
            </w:r>
          </w:p>
        </w:tc>
        <w:tc>
          <w:tcPr>
            <w:tcW w:w="1965" w:type="dxa"/>
          </w:tcPr>
          <w:p w:rsidR="00727BBF" w:rsidRPr="002407D2" w:rsidRDefault="00142E3B" w:rsidP="00890FD8">
            <w:pPr>
              <w:spacing w:after="0" w:line="240" w:lineRule="auto"/>
              <w:rPr>
                <w:rFonts w:asciiTheme="minorHAnsi" w:hAnsiTheme="minorHAnsi"/>
              </w:rPr>
            </w:pPr>
            <w:r>
              <w:rPr>
                <w:rFonts w:asciiTheme="minorHAnsi" w:hAnsiTheme="minorHAnsi"/>
              </w:rPr>
              <w:t>May 11, 2018</w:t>
            </w:r>
          </w:p>
        </w:tc>
        <w:tc>
          <w:tcPr>
            <w:tcW w:w="1893" w:type="dxa"/>
          </w:tcPr>
          <w:p w:rsidR="00727BBF" w:rsidRPr="002407D2" w:rsidRDefault="00142E3B" w:rsidP="00890FD8">
            <w:pPr>
              <w:spacing w:after="0" w:line="240" w:lineRule="auto"/>
              <w:rPr>
                <w:rFonts w:asciiTheme="minorHAnsi" w:hAnsiTheme="minorHAnsi"/>
              </w:rPr>
            </w:pPr>
            <w:r>
              <w:rPr>
                <w:rFonts w:asciiTheme="minorHAnsi" w:hAnsiTheme="minorHAnsi"/>
              </w:rPr>
              <w:t>James McFarlane</w:t>
            </w:r>
          </w:p>
        </w:tc>
        <w:tc>
          <w:tcPr>
            <w:tcW w:w="4222" w:type="dxa"/>
          </w:tcPr>
          <w:p w:rsidR="00727BBF" w:rsidRPr="002407D2" w:rsidRDefault="00142E3B" w:rsidP="00890FD8">
            <w:pPr>
              <w:spacing w:after="0" w:line="240" w:lineRule="auto"/>
              <w:rPr>
                <w:rFonts w:asciiTheme="minorHAnsi" w:hAnsiTheme="minorHAnsi"/>
              </w:rPr>
            </w:pPr>
            <w:r>
              <w:rPr>
                <w:rFonts w:asciiTheme="minorHAnsi" w:hAnsiTheme="minorHAnsi"/>
              </w:rPr>
              <w:t>Sign off</w:t>
            </w:r>
          </w:p>
        </w:tc>
      </w:tr>
      <w:tr w:rsidR="00727BBF" w:rsidRPr="002407D2" w:rsidTr="007371A6">
        <w:trPr>
          <w:cnfStyle w:val="000000010000" w:firstRow="0" w:lastRow="0" w:firstColumn="0" w:lastColumn="0" w:oddVBand="0" w:evenVBand="0" w:oddHBand="0" w:evenHBand="1" w:firstRowFirstColumn="0" w:firstRowLastColumn="0" w:lastRowFirstColumn="0" w:lastRowLastColumn="0"/>
          <w:trHeight w:val="53"/>
        </w:trPr>
        <w:tc>
          <w:tcPr>
            <w:tcW w:w="1476" w:type="dxa"/>
          </w:tcPr>
          <w:p w:rsidR="00727BBF" w:rsidRPr="002407D2" w:rsidRDefault="00A73A66" w:rsidP="00890FD8">
            <w:pPr>
              <w:spacing w:after="0" w:line="240" w:lineRule="auto"/>
              <w:rPr>
                <w:rFonts w:asciiTheme="minorHAnsi" w:hAnsiTheme="minorHAnsi"/>
              </w:rPr>
            </w:pPr>
            <w:r>
              <w:rPr>
                <w:rFonts w:asciiTheme="minorHAnsi" w:hAnsiTheme="minorHAnsi"/>
              </w:rPr>
              <w:t>0.4</w:t>
            </w:r>
          </w:p>
        </w:tc>
        <w:tc>
          <w:tcPr>
            <w:tcW w:w="1965" w:type="dxa"/>
          </w:tcPr>
          <w:p w:rsidR="00727BBF" w:rsidRPr="002407D2" w:rsidRDefault="00222A1B" w:rsidP="00890FD8">
            <w:pPr>
              <w:spacing w:after="0" w:line="240" w:lineRule="auto"/>
              <w:rPr>
                <w:rFonts w:asciiTheme="minorHAnsi" w:hAnsiTheme="minorHAnsi"/>
              </w:rPr>
            </w:pPr>
            <w:ins w:id="5" w:author="James McFarlane" w:date="2018-07-09T11:15:00Z">
              <w:r>
                <w:rPr>
                  <w:rFonts w:asciiTheme="minorHAnsi" w:hAnsiTheme="minorHAnsi"/>
                </w:rPr>
                <w:t>7/9/2018</w:t>
              </w:r>
            </w:ins>
          </w:p>
        </w:tc>
        <w:tc>
          <w:tcPr>
            <w:tcW w:w="1893" w:type="dxa"/>
          </w:tcPr>
          <w:p w:rsidR="00727BBF" w:rsidRPr="002407D2" w:rsidRDefault="00A73A66" w:rsidP="00890FD8">
            <w:pPr>
              <w:spacing w:after="0" w:line="240" w:lineRule="auto"/>
              <w:rPr>
                <w:rFonts w:asciiTheme="minorHAnsi" w:hAnsiTheme="minorHAnsi"/>
              </w:rPr>
            </w:pPr>
            <w:r>
              <w:rPr>
                <w:rFonts w:asciiTheme="minorHAnsi" w:hAnsiTheme="minorHAnsi"/>
              </w:rPr>
              <w:t>James McFarlane</w:t>
            </w:r>
          </w:p>
        </w:tc>
        <w:tc>
          <w:tcPr>
            <w:tcW w:w="4222" w:type="dxa"/>
          </w:tcPr>
          <w:p w:rsidR="00727BBF" w:rsidRPr="00832A17" w:rsidRDefault="00A73A66" w:rsidP="00832A17">
            <w:pPr>
              <w:pStyle w:val="ListParagraph"/>
              <w:numPr>
                <w:ilvl w:val="0"/>
                <w:numId w:val="30"/>
              </w:numPr>
              <w:spacing w:after="0" w:line="240" w:lineRule="auto"/>
              <w:rPr>
                <w:rFonts w:asciiTheme="minorHAnsi" w:hAnsiTheme="minorHAnsi"/>
              </w:rPr>
            </w:pPr>
            <w:r w:rsidRPr="00832A17">
              <w:rPr>
                <w:rFonts w:asciiTheme="minorHAnsi" w:hAnsiTheme="minorHAnsi"/>
              </w:rPr>
              <w:t>Addition of Appendices with field mapping</w:t>
            </w:r>
          </w:p>
          <w:p w:rsidR="00832A17" w:rsidRPr="00832A17" w:rsidRDefault="00832A17" w:rsidP="00832A17">
            <w:pPr>
              <w:pStyle w:val="ListParagraph"/>
              <w:numPr>
                <w:ilvl w:val="0"/>
                <w:numId w:val="30"/>
              </w:numPr>
              <w:spacing w:after="0" w:line="240" w:lineRule="auto"/>
              <w:rPr>
                <w:rFonts w:asciiTheme="minorHAnsi" w:hAnsiTheme="minorHAnsi"/>
              </w:rPr>
            </w:pPr>
            <w:r w:rsidRPr="00832A17">
              <w:rPr>
                <w:rFonts w:asciiTheme="minorHAnsi" w:hAnsiTheme="minorHAnsi"/>
              </w:rPr>
              <w:t>Updated eSignLive to OneSpan Sign</w:t>
            </w:r>
          </w:p>
          <w:p w:rsidR="00832A17" w:rsidRDefault="00832A17" w:rsidP="00832A17">
            <w:pPr>
              <w:pStyle w:val="ListParagraph"/>
              <w:numPr>
                <w:ilvl w:val="0"/>
                <w:numId w:val="30"/>
              </w:numPr>
              <w:spacing w:after="0" w:line="240" w:lineRule="auto"/>
              <w:rPr>
                <w:rFonts w:asciiTheme="minorHAnsi" w:hAnsiTheme="minorHAnsi"/>
              </w:rPr>
            </w:pPr>
            <w:r w:rsidRPr="00832A17">
              <w:rPr>
                <w:rFonts w:asciiTheme="minorHAnsi" w:hAnsiTheme="minorHAnsi"/>
              </w:rPr>
              <w:t>Lowered priority of compatibility with OneSpan Sign</w:t>
            </w:r>
          </w:p>
          <w:p w:rsidR="00761A4E" w:rsidRDefault="00761A4E" w:rsidP="00832A17">
            <w:pPr>
              <w:pStyle w:val="ListParagraph"/>
              <w:numPr>
                <w:ilvl w:val="0"/>
                <w:numId w:val="30"/>
              </w:numPr>
              <w:spacing w:after="0" w:line="240" w:lineRule="auto"/>
              <w:rPr>
                <w:rFonts w:asciiTheme="minorHAnsi" w:hAnsiTheme="minorHAnsi"/>
              </w:rPr>
            </w:pPr>
            <w:r>
              <w:rPr>
                <w:rFonts w:asciiTheme="minorHAnsi" w:hAnsiTheme="minorHAnsi"/>
              </w:rPr>
              <w:t xml:space="preserve">Addition of requirements </w:t>
            </w:r>
            <w:r w:rsidR="00020EB3">
              <w:rPr>
                <w:rFonts w:asciiTheme="minorHAnsi" w:hAnsiTheme="minorHAnsi"/>
              </w:rPr>
              <w:t>for</w:t>
            </w:r>
            <w:r>
              <w:rPr>
                <w:rFonts w:asciiTheme="minorHAnsi" w:hAnsiTheme="minorHAnsi"/>
              </w:rPr>
              <w:t xml:space="preserve"> signa</w:t>
            </w:r>
            <w:r w:rsidR="00020EB3">
              <w:rPr>
                <w:rFonts w:asciiTheme="minorHAnsi" w:hAnsiTheme="minorHAnsi"/>
              </w:rPr>
              <w:t>ture, and the output</w:t>
            </w:r>
          </w:p>
          <w:p w:rsidR="000C09D7" w:rsidRDefault="000C09D7" w:rsidP="00832A17">
            <w:pPr>
              <w:pStyle w:val="ListParagraph"/>
              <w:numPr>
                <w:ilvl w:val="0"/>
                <w:numId w:val="30"/>
              </w:numPr>
              <w:spacing w:after="0" w:line="240" w:lineRule="auto"/>
              <w:rPr>
                <w:rFonts w:asciiTheme="minorHAnsi" w:hAnsiTheme="minorHAnsi"/>
              </w:rPr>
            </w:pPr>
            <w:r>
              <w:rPr>
                <w:rFonts w:asciiTheme="minorHAnsi" w:hAnsiTheme="minorHAnsi"/>
              </w:rPr>
              <w:t xml:space="preserve">Addition </w:t>
            </w:r>
            <w:r w:rsidR="00C30351">
              <w:rPr>
                <w:rFonts w:asciiTheme="minorHAnsi" w:hAnsiTheme="minorHAnsi"/>
              </w:rPr>
              <w:t>of Business Rule surrounding Multi Entity Organizations</w:t>
            </w:r>
          </w:p>
          <w:p w:rsidR="00697FB2" w:rsidRPr="00832A17" w:rsidRDefault="00697FB2" w:rsidP="00832A17">
            <w:pPr>
              <w:pStyle w:val="ListParagraph"/>
              <w:numPr>
                <w:ilvl w:val="0"/>
                <w:numId w:val="30"/>
              </w:numPr>
              <w:spacing w:after="0" w:line="240" w:lineRule="auto"/>
              <w:rPr>
                <w:rFonts w:asciiTheme="minorHAnsi" w:hAnsiTheme="minorHAnsi"/>
              </w:rPr>
            </w:pPr>
            <w:r>
              <w:rPr>
                <w:rFonts w:asciiTheme="minorHAnsi" w:hAnsiTheme="minorHAnsi"/>
              </w:rPr>
              <w:t xml:space="preserve">Addition of requirement for </w:t>
            </w:r>
            <w:r w:rsidR="00020EB3">
              <w:rPr>
                <w:rFonts w:asciiTheme="minorHAnsi" w:hAnsiTheme="minorHAnsi"/>
              </w:rPr>
              <w:t xml:space="preserve">compatibility with </w:t>
            </w:r>
            <w:r>
              <w:rPr>
                <w:rFonts w:asciiTheme="minorHAnsi" w:hAnsiTheme="minorHAnsi"/>
              </w:rPr>
              <w:t>FileNet</w:t>
            </w:r>
          </w:p>
        </w:tc>
      </w:tr>
      <w:tr w:rsidR="008C668C" w:rsidRPr="002407D2" w:rsidTr="007371A6">
        <w:trPr>
          <w:cnfStyle w:val="000000100000" w:firstRow="0" w:lastRow="0" w:firstColumn="0" w:lastColumn="0" w:oddVBand="0" w:evenVBand="0" w:oddHBand="1" w:evenHBand="0" w:firstRowFirstColumn="0" w:firstRowLastColumn="0" w:lastRowFirstColumn="0" w:lastRowLastColumn="0"/>
          <w:trHeight w:val="53"/>
        </w:trPr>
        <w:tc>
          <w:tcPr>
            <w:tcW w:w="1476" w:type="dxa"/>
          </w:tcPr>
          <w:p w:rsidR="008C668C" w:rsidRDefault="008C668C" w:rsidP="00890FD8">
            <w:pPr>
              <w:spacing w:after="0" w:line="240" w:lineRule="auto"/>
              <w:rPr>
                <w:rFonts w:asciiTheme="minorHAnsi" w:hAnsiTheme="minorHAnsi"/>
              </w:rPr>
            </w:pPr>
            <w:r>
              <w:rPr>
                <w:rFonts w:asciiTheme="minorHAnsi" w:hAnsiTheme="minorHAnsi"/>
              </w:rPr>
              <w:t>0.5</w:t>
            </w:r>
          </w:p>
        </w:tc>
        <w:tc>
          <w:tcPr>
            <w:tcW w:w="1965" w:type="dxa"/>
          </w:tcPr>
          <w:p w:rsidR="008C668C" w:rsidRDefault="008C668C" w:rsidP="00890FD8">
            <w:pPr>
              <w:spacing w:after="0" w:line="240" w:lineRule="auto"/>
              <w:rPr>
                <w:rFonts w:asciiTheme="minorHAnsi" w:hAnsiTheme="minorHAnsi"/>
              </w:rPr>
            </w:pPr>
            <w:r>
              <w:rPr>
                <w:rFonts w:asciiTheme="minorHAnsi" w:hAnsiTheme="minorHAnsi"/>
              </w:rPr>
              <w:t>11/29/2018</w:t>
            </w:r>
          </w:p>
        </w:tc>
        <w:tc>
          <w:tcPr>
            <w:tcW w:w="1893" w:type="dxa"/>
          </w:tcPr>
          <w:p w:rsidR="008C668C" w:rsidRDefault="008C668C" w:rsidP="00890FD8">
            <w:pPr>
              <w:spacing w:after="0" w:line="240" w:lineRule="auto"/>
              <w:rPr>
                <w:rFonts w:asciiTheme="minorHAnsi" w:hAnsiTheme="minorHAnsi"/>
              </w:rPr>
            </w:pPr>
            <w:r>
              <w:rPr>
                <w:rFonts w:asciiTheme="minorHAnsi" w:hAnsiTheme="minorHAnsi"/>
              </w:rPr>
              <w:t>James McFarlane</w:t>
            </w:r>
          </w:p>
        </w:tc>
        <w:tc>
          <w:tcPr>
            <w:tcW w:w="4222" w:type="dxa"/>
          </w:tcPr>
          <w:p w:rsidR="008C668C" w:rsidRDefault="008C668C" w:rsidP="00832A17">
            <w:pPr>
              <w:pStyle w:val="ListParagraph"/>
              <w:numPr>
                <w:ilvl w:val="0"/>
                <w:numId w:val="30"/>
              </w:numPr>
              <w:spacing w:after="0" w:line="240" w:lineRule="auto"/>
              <w:rPr>
                <w:rFonts w:asciiTheme="minorHAnsi" w:hAnsiTheme="minorHAnsi"/>
              </w:rPr>
            </w:pPr>
            <w:r>
              <w:rPr>
                <w:rFonts w:asciiTheme="minorHAnsi" w:hAnsiTheme="minorHAnsi"/>
              </w:rPr>
              <w:t>Updated based on CR-01 including</w:t>
            </w:r>
          </w:p>
          <w:p w:rsidR="008C668C" w:rsidRDefault="008C668C" w:rsidP="008C668C">
            <w:pPr>
              <w:pStyle w:val="ListParagraph"/>
              <w:numPr>
                <w:ilvl w:val="1"/>
                <w:numId w:val="30"/>
              </w:numPr>
              <w:spacing w:after="0" w:line="240" w:lineRule="auto"/>
              <w:rPr>
                <w:rFonts w:asciiTheme="minorHAnsi" w:hAnsiTheme="minorHAnsi"/>
              </w:rPr>
            </w:pPr>
            <w:r>
              <w:rPr>
                <w:rFonts w:asciiTheme="minorHAnsi" w:hAnsiTheme="minorHAnsi"/>
              </w:rPr>
              <w:t>Removing Click to Sign</w:t>
            </w:r>
          </w:p>
          <w:p w:rsidR="008C668C" w:rsidRDefault="008C668C" w:rsidP="008C668C">
            <w:pPr>
              <w:pStyle w:val="ListParagraph"/>
              <w:numPr>
                <w:ilvl w:val="1"/>
                <w:numId w:val="30"/>
              </w:numPr>
              <w:spacing w:after="0" w:line="240" w:lineRule="auto"/>
              <w:rPr>
                <w:rFonts w:asciiTheme="minorHAnsi" w:hAnsiTheme="minorHAnsi"/>
              </w:rPr>
            </w:pPr>
            <w:r>
              <w:rPr>
                <w:rFonts w:asciiTheme="minorHAnsi" w:hAnsiTheme="minorHAnsi"/>
              </w:rPr>
              <w:t>Add Save prior to Sign</w:t>
            </w:r>
          </w:p>
          <w:p w:rsidR="008C668C" w:rsidRDefault="008C668C" w:rsidP="008C668C">
            <w:pPr>
              <w:pStyle w:val="ListParagraph"/>
              <w:numPr>
                <w:ilvl w:val="1"/>
                <w:numId w:val="30"/>
              </w:numPr>
              <w:spacing w:after="0" w:line="240" w:lineRule="auto"/>
              <w:rPr>
                <w:rFonts w:asciiTheme="minorHAnsi" w:hAnsiTheme="minorHAnsi"/>
              </w:rPr>
            </w:pPr>
            <w:r>
              <w:rPr>
                <w:rFonts w:asciiTheme="minorHAnsi" w:hAnsiTheme="minorHAnsi"/>
              </w:rPr>
              <w:t>Add option for Auto Save</w:t>
            </w:r>
          </w:p>
          <w:p w:rsidR="008C668C" w:rsidRDefault="008C668C" w:rsidP="008C668C">
            <w:pPr>
              <w:pStyle w:val="ListParagraph"/>
              <w:numPr>
                <w:ilvl w:val="1"/>
                <w:numId w:val="30"/>
              </w:numPr>
              <w:spacing w:after="0" w:line="240" w:lineRule="auto"/>
              <w:rPr>
                <w:rFonts w:asciiTheme="minorHAnsi" w:hAnsiTheme="minorHAnsi"/>
              </w:rPr>
            </w:pPr>
            <w:r>
              <w:rPr>
                <w:rFonts w:asciiTheme="minorHAnsi" w:hAnsiTheme="minorHAnsi"/>
              </w:rPr>
              <w:t>Removing Internal Forms</w:t>
            </w:r>
          </w:p>
          <w:p w:rsidR="00FF3865" w:rsidRDefault="00FF3865" w:rsidP="008C668C">
            <w:pPr>
              <w:pStyle w:val="ListParagraph"/>
              <w:numPr>
                <w:ilvl w:val="1"/>
                <w:numId w:val="30"/>
              </w:numPr>
              <w:spacing w:after="0" w:line="240" w:lineRule="auto"/>
              <w:rPr>
                <w:rFonts w:asciiTheme="minorHAnsi" w:hAnsiTheme="minorHAnsi"/>
              </w:rPr>
            </w:pPr>
            <w:r>
              <w:rPr>
                <w:rFonts w:asciiTheme="minorHAnsi" w:hAnsiTheme="minorHAnsi"/>
              </w:rPr>
              <w:t>Including audit on the output</w:t>
            </w:r>
          </w:p>
          <w:p w:rsidR="008C668C" w:rsidRDefault="008C668C" w:rsidP="008C668C">
            <w:pPr>
              <w:pStyle w:val="ListParagraph"/>
              <w:numPr>
                <w:ilvl w:val="1"/>
                <w:numId w:val="30"/>
              </w:numPr>
              <w:spacing w:after="0" w:line="240" w:lineRule="auto"/>
              <w:rPr>
                <w:rFonts w:asciiTheme="minorHAnsi" w:hAnsiTheme="minorHAnsi"/>
              </w:rPr>
            </w:pPr>
            <w:r>
              <w:rPr>
                <w:rFonts w:asciiTheme="minorHAnsi" w:hAnsiTheme="minorHAnsi"/>
              </w:rPr>
              <w:t>Updating fields</w:t>
            </w:r>
          </w:p>
          <w:p w:rsidR="007C0123" w:rsidRPr="00832A17" w:rsidRDefault="007C0123" w:rsidP="007C0123">
            <w:pPr>
              <w:pStyle w:val="ListParagraph"/>
              <w:numPr>
                <w:ilvl w:val="0"/>
                <w:numId w:val="30"/>
              </w:numPr>
              <w:spacing w:after="0" w:line="240" w:lineRule="auto"/>
              <w:rPr>
                <w:rFonts w:asciiTheme="minorHAnsi" w:hAnsiTheme="minorHAnsi"/>
              </w:rPr>
            </w:pPr>
            <w:r>
              <w:rPr>
                <w:rFonts w:asciiTheme="minorHAnsi" w:hAnsiTheme="minorHAnsi"/>
              </w:rPr>
              <w:t xml:space="preserve">New information if in </w:t>
            </w:r>
            <w:r w:rsidRPr="007C0123">
              <w:rPr>
                <w:rFonts w:asciiTheme="minorHAnsi" w:hAnsiTheme="minorHAnsi"/>
                <w:color w:val="FFC000"/>
              </w:rPr>
              <w:t>orange text</w:t>
            </w:r>
          </w:p>
        </w:tc>
      </w:tr>
      <w:tr w:rsidR="00772623" w:rsidRPr="002407D2" w:rsidTr="007371A6">
        <w:trPr>
          <w:cnfStyle w:val="000000010000" w:firstRow="0" w:lastRow="0" w:firstColumn="0" w:lastColumn="0" w:oddVBand="0" w:evenVBand="0" w:oddHBand="0" w:evenHBand="1" w:firstRowFirstColumn="0" w:firstRowLastColumn="0" w:lastRowFirstColumn="0" w:lastRowLastColumn="0"/>
          <w:trHeight w:val="53"/>
        </w:trPr>
        <w:tc>
          <w:tcPr>
            <w:tcW w:w="1476" w:type="dxa"/>
          </w:tcPr>
          <w:p w:rsidR="00772623" w:rsidRDefault="00772623" w:rsidP="00890FD8">
            <w:pPr>
              <w:spacing w:after="0" w:line="240" w:lineRule="auto"/>
              <w:rPr>
                <w:rFonts w:asciiTheme="minorHAnsi" w:hAnsiTheme="minorHAnsi"/>
              </w:rPr>
            </w:pPr>
            <w:r>
              <w:rPr>
                <w:rFonts w:asciiTheme="minorHAnsi" w:hAnsiTheme="minorHAnsi"/>
              </w:rPr>
              <w:t>0.6</w:t>
            </w:r>
          </w:p>
        </w:tc>
        <w:tc>
          <w:tcPr>
            <w:tcW w:w="1965" w:type="dxa"/>
          </w:tcPr>
          <w:p w:rsidR="00772623" w:rsidRDefault="00772623" w:rsidP="00890FD8">
            <w:pPr>
              <w:spacing w:after="0" w:line="240" w:lineRule="auto"/>
              <w:rPr>
                <w:rFonts w:asciiTheme="minorHAnsi" w:hAnsiTheme="minorHAnsi"/>
              </w:rPr>
            </w:pPr>
            <w:r>
              <w:rPr>
                <w:rFonts w:asciiTheme="minorHAnsi" w:hAnsiTheme="minorHAnsi"/>
              </w:rPr>
              <w:t>3/8/2019</w:t>
            </w:r>
          </w:p>
        </w:tc>
        <w:tc>
          <w:tcPr>
            <w:tcW w:w="1893" w:type="dxa"/>
          </w:tcPr>
          <w:p w:rsidR="00772623" w:rsidRDefault="00772623" w:rsidP="00890FD8">
            <w:pPr>
              <w:spacing w:after="0" w:line="240" w:lineRule="auto"/>
              <w:rPr>
                <w:rFonts w:asciiTheme="minorHAnsi" w:hAnsiTheme="minorHAnsi"/>
              </w:rPr>
            </w:pPr>
            <w:r>
              <w:rPr>
                <w:rFonts w:asciiTheme="minorHAnsi" w:hAnsiTheme="minorHAnsi"/>
              </w:rPr>
              <w:t>James McFarlane</w:t>
            </w:r>
          </w:p>
        </w:tc>
        <w:tc>
          <w:tcPr>
            <w:tcW w:w="4222" w:type="dxa"/>
          </w:tcPr>
          <w:p w:rsidR="00772623" w:rsidRDefault="00772623" w:rsidP="00832A17">
            <w:pPr>
              <w:pStyle w:val="ListParagraph"/>
              <w:numPr>
                <w:ilvl w:val="0"/>
                <w:numId w:val="30"/>
              </w:numPr>
              <w:spacing w:after="0" w:line="240" w:lineRule="auto"/>
              <w:rPr>
                <w:rFonts w:asciiTheme="minorHAnsi" w:hAnsiTheme="minorHAnsi"/>
              </w:rPr>
            </w:pPr>
            <w:r>
              <w:rPr>
                <w:rFonts w:asciiTheme="minorHAnsi" w:hAnsiTheme="minorHAnsi"/>
              </w:rPr>
              <w:t xml:space="preserve">Additional verbiage added to FUNC004 to describe desired functionality on output forms new verbiage in </w:t>
            </w:r>
            <w:r w:rsidRPr="00772623">
              <w:rPr>
                <w:rFonts w:asciiTheme="minorHAnsi" w:hAnsiTheme="minorHAnsi"/>
                <w:color w:val="00B050"/>
              </w:rPr>
              <w:t>green text</w:t>
            </w:r>
          </w:p>
        </w:tc>
      </w:tr>
      <w:tr w:rsidR="00284C81" w:rsidRPr="002407D2" w:rsidTr="007371A6">
        <w:trPr>
          <w:cnfStyle w:val="000000100000" w:firstRow="0" w:lastRow="0" w:firstColumn="0" w:lastColumn="0" w:oddVBand="0" w:evenVBand="0" w:oddHBand="1" w:evenHBand="0" w:firstRowFirstColumn="0" w:firstRowLastColumn="0" w:lastRowFirstColumn="0" w:lastRowLastColumn="0"/>
          <w:trHeight w:val="53"/>
        </w:trPr>
        <w:tc>
          <w:tcPr>
            <w:tcW w:w="1476" w:type="dxa"/>
          </w:tcPr>
          <w:p w:rsidR="00284C81" w:rsidRDefault="00284C81" w:rsidP="00890FD8">
            <w:pPr>
              <w:spacing w:after="0" w:line="240" w:lineRule="auto"/>
              <w:rPr>
                <w:rFonts w:asciiTheme="minorHAnsi" w:hAnsiTheme="minorHAnsi"/>
              </w:rPr>
            </w:pPr>
            <w:r>
              <w:rPr>
                <w:rFonts w:asciiTheme="minorHAnsi" w:hAnsiTheme="minorHAnsi"/>
              </w:rPr>
              <w:t>0.7</w:t>
            </w:r>
          </w:p>
        </w:tc>
        <w:tc>
          <w:tcPr>
            <w:tcW w:w="1965" w:type="dxa"/>
          </w:tcPr>
          <w:p w:rsidR="00284C81" w:rsidRDefault="00284C81" w:rsidP="00890FD8">
            <w:pPr>
              <w:spacing w:after="0" w:line="240" w:lineRule="auto"/>
              <w:rPr>
                <w:rFonts w:asciiTheme="minorHAnsi" w:hAnsiTheme="minorHAnsi"/>
              </w:rPr>
            </w:pPr>
            <w:r>
              <w:rPr>
                <w:rFonts w:asciiTheme="minorHAnsi" w:hAnsiTheme="minorHAnsi"/>
              </w:rPr>
              <w:t>4/24/2019</w:t>
            </w:r>
          </w:p>
        </w:tc>
        <w:tc>
          <w:tcPr>
            <w:tcW w:w="1893" w:type="dxa"/>
          </w:tcPr>
          <w:p w:rsidR="00284C81" w:rsidRDefault="00284C81" w:rsidP="00890FD8">
            <w:pPr>
              <w:spacing w:after="0" w:line="240" w:lineRule="auto"/>
              <w:rPr>
                <w:rFonts w:asciiTheme="minorHAnsi" w:hAnsiTheme="minorHAnsi"/>
              </w:rPr>
            </w:pPr>
            <w:r>
              <w:rPr>
                <w:rFonts w:asciiTheme="minorHAnsi" w:hAnsiTheme="minorHAnsi"/>
              </w:rPr>
              <w:t>James McFarlane</w:t>
            </w:r>
          </w:p>
        </w:tc>
        <w:tc>
          <w:tcPr>
            <w:tcW w:w="4222" w:type="dxa"/>
          </w:tcPr>
          <w:p w:rsidR="00284C81" w:rsidRDefault="00284C81" w:rsidP="00832A17">
            <w:pPr>
              <w:pStyle w:val="ListParagraph"/>
              <w:numPr>
                <w:ilvl w:val="0"/>
                <w:numId w:val="30"/>
              </w:numPr>
              <w:spacing w:after="0" w:line="240" w:lineRule="auto"/>
              <w:rPr>
                <w:rFonts w:asciiTheme="minorHAnsi" w:hAnsiTheme="minorHAnsi"/>
              </w:rPr>
            </w:pPr>
            <w:r>
              <w:rPr>
                <w:rFonts w:asciiTheme="minorHAnsi" w:hAnsiTheme="minorHAnsi"/>
              </w:rPr>
              <w:t>Adding BR036, FUNC032, &amp; FUNC033 to clarify expected behavior around signatures</w:t>
            </w:r>
            <w:r w:rsidR="00637F2B">
              <w:rPr>
                <w:rFonts w:asciiTheme="minorHAnsi" w:hAnsiTheme="minorHAnsi"/>
              </w:rPr>
              <w:t xml:space="preserve">. New verbiage in </w:t>
            </w:r>
            <w:r w:rsidR="00637F2B" w:rsidRPr="00637F2B">
              <w:rPr>
                <w:rFonts w:asciiTheme="minorHAnsi" w:hAnsiTheme="minorHAnsi"/>
                <w:color w:val="00B0F0"/>
              </w:rPr>
              <w:t>blue text</w:t>
            </w:r>
          </w:p>
        </w:tc>
      </w:tr>
      <w:tr w:rsidR="00637F2B" w:rsidRPr="002407D2" w:rsidTr="007371A6">
        <w:trPr>
          <w:cnfStyle w:val="000000010000" w:firstRow="0" w:lastRow="0" w:firstColumn="0" w:lastColumn="0" w:oddVBand="0" w:evenVBand="0" w:oddHBand="0" w:evenHBand="1" w:firstRowFirstColumn="0" w:firstRowLastColumn="0" w:lastRowFirstColumn="0" w:lastRowLastColumn="0"/>
          <w:trHeight w:val="53"/>
        </w:trPr>
        <w:tc>
          <w:tcPr>
            <w:tcW w:w="1476" w:type="dxa"/>
          </w:tcPr>
          <w:p w:rsidR="00637F2B" w:rsidRDefault="00637F2B" w:rsidP="00890FD8">
            <w:pPr>
              <w:spacing w:after="0" w:line="240" w:lineRule="auto"/>
              <w:rPr>
                <w:rFonts w:asciiTheme="minorHAnsi" w:hAnsiTheme="minorHAnsi"/>
              </w:rPr>
            </w:pPr>
            <w:r>
              <w:rPr>
                <w:rFonts w:asciiTheme="minorHAnsi" w:hAnsiTheme="minorHAnsi"/>
              </w:rPr>
              <w:t>0.7</w:t>
            </w:r>
          </w:p>
        </w:tc>
        <w:tc>
          <w:tcPr>
            <w:tcW w:w="1965" w:type="dxa"/>
          </w:tcPr>
          <w:p w:rsidR="00637F2B" w:rsidRDefault="00637F2B" w:rsidP="00890FD8">
            <w:pPr>
              <w:spacing w:after="0" w:line="240" w:lineRule="auto"/>
              <w:rPr>
                <w:rFonts w:asciiTheme="minorHAnsi" w:hAnsiTheme="minorHAnsi"/>
              </w:rPr>
            </w:pPr>
            <w:r>
              <w:rPr>
                <w:rFonts w:asciiTheme="minorHAnsi" w:hAnsiTheme="minorHAnsi"/>
              </w:rPr>
              <w:t>4/24/2019</w:t>
            </w:r>
          </w:p>
        </w:tc>
        <w:tc>
          <w:tcPr>
            <w:tcW w:w="1893" w:type="dxa"/>
          </w:tcPr>
          <w:p w:rsidR="00637F2B" w:rsidRDefault="00637F2B" w:rsidP="00890FD8">
            <w:pPr>
              <w:spacing w:after="0" w:line="240" w:lineRule="auto"/>
              <w:rPr>
                <w:rFonts w:asciiTheme="minorHAnsi" w:hAnsiTheme="minorHAnsi"/>
              </w:rPr>
            </w:pPr>
            <w:r>
              <w:rPr>
                <w:rFonts w:asciiTheme="minorHAnsi" w:hAnsiTheme="minorHAnsi"/>
              </w:rPr>
              <w:t>James McFarlane</w:t>
            </w:r>
          </w:p>
        </w:tc>
        <w:tc>
          <w:tcPr>
            <w:tcW w:w="4222" w:type="dxa"/>
          </w:tcPr>
          <w:p w:rsidR="00637F2B" w:rsidRDefault="00637F2B" w:rsidP="00832A17">
            <w:pPr>
              <w:pStyle w:val="ListParagraph"/>
              <w:numPr>
                <w:ilvl w:val="0"/>
                <w:numId w:val="30"/>
              </w:numPr>
              <w:spacing w:after="0" w:line="240" w:lineRule="auto"/>
              <w:rPr>
                <w:rFonts w:asciiTheme="minorHAnsi" w:hAnsiTheme="minorHAnsi"/>
              </w:rPr>
            </w:pPr>
            <w:r>
              <w:rPr>
                <w:rFonts w:asciiTheme="minorHAnsi" w:hAnsiTheme="minorHAnsi"/>
              </w:rPr>
              <w:t>Added the MSA in Appendix E</w:t>
            </w:r>
          </w:p>
        </w:tc>
      </w:tr>
      <w:tr w:rsidR="009515D8" w:rsidRPr="002407D2" w:rsidTr="007371A6">
        <w:trPr>
          <w:cnfStyle w:val="000000100000" w:firstRow="0" w:lastRow="0" w:firstColumn="0" w:lastColumn="0" w:oddVBand="0" w:evenVBand="0" w:oddHBand="1" w:evenHBand="0" w:firstRowFirstColumn="0" w:firstRowLastColumn="0" w:lastRowFirstColumn="0" w:lastRowLastColumn="0"/>
          <w:trHeight w:val="53"/>
        </w:trPr>
        <w:tc>
          <w:tcPr>
            <w:tcW w:w="1476" w:type="dxa"/>
          </w:tcPr>
          <w:p w:rsidR="009515D8" w:rsidRDefault="009515D8" w:rsidP="00890FD8">
            <w:pPr>
              <w:spacing w:after="0" w:line="240" w:lineRule="auto"/>
              <w:rPr>
                <w:rFonts w:asciiTheme="minorHAnsi" w:hAnsiTheme="minorHAnsi"/>
              </w:rPr>
            </w:pPr>
            <w:r>
              <w:rPr>
                <w:rFonts w:asciiTheme="minorHAnsi" w:hAnsiTheme="minorHAnsi"/>
              </w:rPr>
              <w:t>0.8</w:t>
            </w:r>
          </w:p>
        </w:tc>
        <w:tc>
          <w:tcPr>
            <w:tcW w:w="1965" w:type="dxa"/>
          </w:tcPr>
          <w:p w:rsidR="009515D8" w:rsidRDefault="009515D8" w:rsidP="00890FD8">
            <w:pPr>
              <w:spacing w:after="0" w:line="240" w:lineRule="auto"/>
              <w:rPr>
                <w:rFonts w:asciiTheme="minorHAnsi" w:hAnsiTheme="minorHAnsi"/>
              </w:rPr>
            </w:pPr>
            <w:r>
              <w:rPr>
                <w:rFonts w:asciiTheme="minorHAnsi" w:hAnsiTheme="minorHAnsi"/>
              </w:rPr>
              <w:t>8/16/2019</w:t>
            </w:r>
          </w:p>
        </w:tc>
        <w:tc>
          <w:tcPr>
            <w:tcW w:w="1893" w:type="dxa"/>
          </w:tcPr>
          <w:p w:rsidR="009515D8" w:rsidRDefault="009515D8" w:rsidP="00890FD8">
            <w:pPr>
              <w:spacing w:after="0" w:line="240" w:lineRule="auto"/>
              <w:rPr>
                <w:rFonts w:asciiTheme="minorHAnsi" w:hAnsiTheme="minorHAnsi"/>
              </w:rPr>
            </w:pPr>
            <w:r>
              <w:rPr>
                <w:rFonts w:asciiTheme="minorHAnsi" w:hAnsiTheme="minorHAnsi"/>
              </w:rPr>
              <w:t>James McFarlane</w:t>
            </w:r>
          </w:p>
        </w:tc>
        <w:tc>
          <w:tcPr>
            <w:tcW w:w="4222" w:type="dxa"/>
          </w:tcPr>
          <w:p w:rsidR="009515D8" w:rsidRDefault="00076786" w:rsidP="00832A17">
            <w:pPr>
              <w:pStyle w:val="ListParagraph"/>
              <w:numPr>
                <w:ilvl w:val="0"/>
                <w:numId w:val="30"/>
              </w:numPr>
              <w:spacing w:after="0" w:line="240" w:lineRule="auto"/>
              <w:rPr>
                <w:rFonts w:asciiTheme="minorHAnsi" w:hAnsiTheme="minorHAnsi"/>
              </w:rPr>
            </w:pPr>
            <w:r>
              <w:rPr>
                <w:rFonts w:asciiTheme="minorHAnsi" w:hAnsiTheme="minorHAnsi"/>
              </w:rPr>
              <w:t>Adding triggers for the when to provide child form</w:t>
            </w:r>
          </w:p>
        </w:tc>
      </w:tr>
      <w:tr w:rsidR="00C31237" w:rsidRPr="002407D2" w:rsidTr="007371A6">
        <w:trPr>
          <w:cnfStyle w:val="000000010000" w:firstRow="0" w:lastRow="0" w:firstColumn="0" w:lastColumn="0" w:oddVBand="0" w:evenVBand="0" w:oddHBand="0" w:evenHBand="1" w:firstRowFirstColumn="0" w:firstRowLastColumn="0" w:lastRowFirstColumn="0" w:lastRowLastColumn="0"/>
          <w:trHeight w:val="53"/>
        </w:trPr>
        <w:tc>
          <w:tcPr>
            <w:tcW w:w="1476" w:type="dxa"/>
          </w:tcPr>
          <w:p w:rsidR="00C31237" w:rsidRDefault="00C31237" w:rsidP="00C31237">
            <w:pPr>
              <w:spacing w:after="0" w:line="240" w:lineRule="auto"/>
              <w:rPr>
                <w:rFonts w:asciiTheme="minorHAnsi" w:hAnsiTheme="minorHAnsi"/>
              </w:rPr>
            </w:pPr>
            <w:r>
              <w:rPr>
                <w:rFonts w:asciiTheme="minorHAnsi" w:hAnsiTheme="minorHAnsi"/>
              </w:rPr>
              <w:t>0.8</w:t>
            </w:r>
          </w:p>
        </w:tc>
        <w:tc>
          <w:tcPr>
            <w:tcW w:w="1965" w:type="dxa"/>
          </w:tcPr>
          <w:p w:rsidR="00C31237" w:rsidRDefault="00C31237" w:rsidP="00C31237">
            <w:pPr>
              <w:spacing w:after="0" w:line="240" w:lineRule="auto"/>
              <w:rPr>
                <w:rFonts w:asciiTheme="minorHAnsi" w:hAnsiTheme="minorHAnsi"/>
              </w:rPr>
            </w:pPr>
            <w:r>
              <w:rPr>
                <w:rFonts w:asciiTheme="minorHAnsi" w:hAnsiTheme="minorHAnsi"/>
              </w:rPr>
              <w:t>8/16/2019</w:t>
            </w:r>
          </w:p>
        </w:tc>
        <w:tc>
          <w:tcPr>
            <w:tcW w:w="1893" w:type="dxa"/>
          </w:tcPr>
          <w:p w:rsidR="00C31237" w:rsidRDefault="00C31237" w:rsidP="00C31237">
            <w:pPr>
              <w:spacing w:after="0" w:line="240" w:lineRule="auto"/>
              <w:rPr>
                <w:rFonts w:asciiTheme="minorHAnsi" w:hAnsiTheme="minorHAnsi"/>
              </w:rPr>
            </w:pPr>
            <w:r>
              <w:rPr>
                <w:rFonts w:asciiTheme="minorHAnsi" w:hAnsiTheme="minorHAnsi"/>
              </w:rPr>
              <w:t>James McFarlane</w:t>
            </w:r>
          </w:p>
        </w:tc>
        <w:tc>
          <w:tcPr>
            <w:tcW w:w="4222" w:type="dxa"/>
          </w:tcPr>
          <w:p w:rsidR="00C31237" w:rsidRDefault="00C31237" w:rsidP="00C31237">
            <w:pPr>
              <w:pStyle w:val="ListParagraph"/>
              <w:numPr>
                <w:ilvl w:val="0"/>
                <w:numId w:val="30"/>
              </w:numPr>
              <w:spacing w:after="0" w:line="240" w:lineRule="auto"/>
              <w:rPr>
                <w:rFonts w:asciiTheme="minorHAnsi" w:hAnsiTheme="minorHAnsi"/>
              </w:rPr>
            </w:pPr>
            <w:r>
              <w:rPr>
                <w:rFonts w:asciiTheme="minorHAnsi" w:hAnsiTheme="minorHAnsi"/>
              </w:rPr>
              <w:t>Adding requirements for CMS support section and that all info gathered will be provided will be provided to the client</w:t>
            </w:r>
          </w:p>
        </w:tc>
      </w:tr>
      <w:tr w:rsidR="00C31237" w:rsidRPr="002407D2" w:rsidTr="007371A6">
        <w:trPr>
          <w:cnfStyle w:val="000000100000" w:firstRow="0" w:lastRow="0" w:firstColumn="0" w:lastColumn="0" w:oddVBand="0" w:evenVBand="0" w:oddHBand="1" w:evenHBand="0" w:firstRowFirstColumn="0" w:firstRowLastColumn="0" w:lastRowFirstColumn="0" w:lastRowLastColumn="0"/>
          <w:trHeight w:val="53"/>
        </w:trPr>
        <w:tc>
          <w:tcPr>
            <w:tcW w:w="1476" w:type="dxa"/>
          </w:tcPr>
          <w:p w:rsidR="00C31237" w:rsidRDefault="00C31237" w:rsidP="00C31237">
            <w:pPr>
              <w:spacing w:after="0" w:line="240" w:lineRule="auto"/>
              <w:rPr>
                <w:rFonts w:asciiTheme="minorHAnsi" w:hAnsiTheme="minorHAnsi"/>
              </w:rPr>
            </w:pPr>
            <w:r>
              <w:rPr>
                <w:rFonts w:asciiTheme="minorHAnsi" w:hAnsiTheme="minorHAnsi"/>
              </w:rPr>
              <w:t>0.8</w:t>
            </w:r>
          </w:p>
        </w:tc>
        <w:tc>
          <w:tcPr>
            <w:tcW w:w="1965" w:type="dxa"/>
          </w:tcPr>
          <w:p w:rsidR="00C31237" w:rsidRDefault="00C31237" w:rsidP="00C31237">
            <w:pPr>
              <w:spacing w:after="0" w:line="240" w:lineRule="auto"/>
              <w:rPr>
                <w:rFonts w:asciiTheme="minorHAnsi" w:hAnsiTheme="minorHAnsi"/>
              </w:rPr>
            </w:pPr>
            <w:r>
              <w:rPr>
                <w:rFonts w:asciiTheme="minorHAnsi" w:hAnsiTheme="minorHAnsi"/>
              </w:rPr>
              <w:t>8/16/2019</w:t>
            </w:r>
          </w:p>
        </w:tc>
        <w:tc>
          <w:tcPr>
            <w:tcW w:w="1893" w:type="dxa"/>
          </w:tcPr>
          <w:p w:rsidR="00C31237" w:rsidRDefault="00C31237" w:rsidP="00C31237">
            <w:pPr>
              <w:spacing w:after="0" w:line="240" w:lineRule="auto"/>
              <w:rPr>
                <w:rFonts w:asciiTheme="minorHAnsi" w:hAnsiTheme="minorHAnsi"/>
              </w:rPr>
            </w:pPr>
            <w:r>
              <w:rPr>
                <w:rFonts w:asciiTheme="minorHAnsi" w:hAnsiTheme="minorHAnsi"/>
              </w:rPr>
              <w:t>James McFarlane</w:t>
            </w:r>
          </w:p>
        </w:tc>
        <w:tc>
          <w:tcPr>
            <w:tcW w:w="4222" w:type="dxa"/>
          </w:tcPr>
          <w:p w:rsidR="00C31237" w:rsidRDefault="00C31237" w:rsidP="00C31237">
            <w:pPr>
              <w:pStyle w:val="ListParagraph"/>
              <w:numPr>
                <w:ilvl w:val="0"/>
                <w:numId w:val="30"/>
              </w:numPr>
              <w:spacing w:after="0" w:line="240" w:lineRule="auto"/>
              <w:rPr>
                <w:rFonts w:asciiTheme="minorHAnsi" w:hAnsiTheme="minorHAnsi"/>
              </w:rPr>
            </w:pPr>
            <w:r>
              <w:rPr>
                <w:rFonts w:asciiTheme="minorHAnsi" w:hAnsiTheme="minorHAnsi"/>
              </w:rPr>
              <w:t>Updated Legend</w:t>
            </w:r>
          </w:p>
        </w:tc>
      </w:tr>
      <w:tr w:rsidR="00C31237" w:rsidRPr="002407D2" w:rsidTr="007371A6">
        <w:trPr>
          <w:cnfStyle w:val="000000010000" w:firstRow="0" w:lastRow="0" w:firstColumn="0" w:lastColumn="0" w:oddVBand="0" w:evenVBand="0" w:oddHBand="0" w:evenHBand="1" w:firstRowFirstColumn="0" w:firstRowLastColumn="0" w:lastRowFirstColumn="0" w:lastRowLastColumn="0"/>
          <w:trHeight w:val="53"/>
        </w:trPr>
        <w:tc>
          <w:tcPr>
            <w:tcW w:w="1476" w:type="dxa"/>
          </w:tcPr>
          <w:p w:rsidR="00C31237" w:rsidRDefault="00C31237" w:rsidP="00C31237">
            <w:pPr>
              <w:spacing w:after="0" w:line="240" w:lineRule="auto"/>
              <w:rPr>
                <w:rFonts w:asciiTheme="minorHAnsi" w:hAnsiTheme="minorHAnsi"/>
              </w:rPr>
            </w:pPr>
            <w:r>
              <w:rPr>
                <w:rFonts w:asciiTheme="minorHAnsi" w:hAnsiTheme="minorHAnsi"/>
              </w:rPr>
              <w:t>0.8</w:t>
            </w:r>
          </w:p>
        </w:tc>
        <w:tc>
          <w:tcPr>
            <w:tcW w:w="1965" w:type="dxa"/>
          </w:tcPr>
          <w:p w:rsidR="00C31237" w:rsidRDefault="00C31237" w:rsidP="00C31237">
            <w:pPr>
              <w:spacing w:after="0" w:line="240" w:lineRule="auto"/>
              <w:rPr>
                <w:rFonts w:asciiTheme="minorHAnsi" w:hAnsiTheme="minorHAnsi"/>
              </w:rPr>
            </w:pPr>
            <w:r>
              <w:rPr>
                <w:rFonts w:asciiTheme="minorHAnsi" w:hAnsiTheme="minorHAnsi"/>
              </w:rPr>
              <w:t>8/16/2019</w:t>
            </w:r>
          </w:p>
        </w:tc>
        <w:tc>
          <w:tcPr>
            <w:tcW w:w="1893" w:type="dxa"/>
          </w:tcPr>
          <w:p w:rsidR="00C31237" w:rsidRDefault="00C31237" w:rsidP="00C31237">
            <w:pPr>
              <w:spacing w:after="0" w:line="240" w:lineRule="auto"/>
              <w:rPr>
                <w:rFonts w:asciiTheme="minorHAnsi" w:hAnsiTheme="minorHAnsi"/>
              </w:rPr>
            </w:pPr>
            <w:r>
              <w:rPr>
                <w:rFonts w:asciiTheme="minorHAnsi" w:hAnsiTheme="minorHAnsi"/>
              </w:rPr>
              <w:t>James McFarlane</w:t>
            </w:r>
          </w:p>
        </w:tc>
        <w:tc>
          <w:tcPr>
            <w:tcW w:w="4222" w:type="dxa"/>
          </w:tcPr>
          <w:p w:rsidR="00C31237" w:rsidRDefault="00C31237" w:rsidP="00C31237">
            <w:pPr>
              <w:pStyle w:val="ListParagraph"/>
              <w:numPr>
                <w:ilvl w:val="0"/>
                <w:numId w:val="30"/>
              </w:numPr>
              <w:spacing w:after="0" w:line="240" w:lineRule="auto"/>
              <w:rPr>
                <w:rFonts w:asciiTheme="minorHAnsi" w:hAnsiTheme="minorHAnsi"/>
              </w:rPr>
            </w:pPr>
            <w:r>
              <w:rPr>
                <w:rFonts w:asciiTheme="minorHAnsi" w:hAnsiTheme="minorHAnsi"/>
              </w:rPr>
              <w:t xml:space="preserve">All updates for 0.8 are in </w:t>
            </w:r>
            <w:r w:rsidRPr="00C31237">
              <w:rPr>
                <w:rFonts w:asciiTheme="minorHAnsi" w:hAnsiTheme="minorHAnsi"/>
                <w:color w:val="7030A0"/>
              </w:rPr>
              <w:t>indigo text</w:t>
            </w:r>
          </w:p>
        </w:tc>
      </w:tr>
      <w:tr w:rsidR="00070403" w:rsidRPr="002407D2" w:rsidTr="007371A6">
        <w:trPr>
          <w:cnfStyle w:val="000000100000" w:firstRow="0" w:lastRow="0" w:firstColumn="0" w:lastColumn="0" w:oddVBand="0" w:evenVBand="0" w:oddHBand="1" w:evenHBand="0" w:firstRowFirstColumn="0" w:firstRowLastColumn="0" w:lastRowFirstColumn="0" w:lastRowLastColumn="0"/>
          <w:trHeight w:val="53"/>
        </w:trPr>
        <w:tc>
          <w:tcPr>
            <w:tcW w:w="1476" w:type="dxa"/>
          </w:tcPr>
          <w:p w:rsidR="00070403" w:rsidRDefault="00070403" w:rsidP="00C31237">
            <w:pPr>
              <w:spacing w:after="0" w:line="240" w:lineRule="auto"/>
              <w:rPr>
                <w:rFonts w:asciiTheme="minorHAnsi" w:hAnsiTheme="minorHAnsi"/>
              </w:rPr>
            </w:pPr>
            <w:r>
              <w:rPr>
                <w:rFonts w:asciiTheme="minorHAnsi" w:hAnsiTheme="minorHAnsi"/>
              </w:rPr>
              <w:t>0.9</w:t>
            </w:r>
          </w:p>
        </w:tc>
        <w:tc>
          <w:tcPr>
            <w:tcW w:w="1965" w:type="dxa"/>
          </w:tcPr>
          <w:p w:rsidR="00070403" w:rsidRDefault="00070403" w:rsidP="00C31237">
            <w:pPr>
              <w:spacing w:after="0" w:line="240" w:lineRule="auto"/>
              <w:rPr>
                <w:rFonts w:asciiTheme="minorHAnsi" w:hAnsiTheme="minorHAnsi"/>
              </w:rPr>
            </w:pPr>
            <w:r>
              <w:rPr>
                <w:rFonts w:asciiTheme="minorHAnsi" w:hAnsiTheme="minorHAnsi"/>
              </w:rPr>
              <w:t>10/6/2019</w:t>
            </w:r>
          </w:p>
        </w:tc>
        <w:tc>
          <w:tcPr>
            <w:tcW w:w="1893" w:type="dxa"/>
          </w:tcPr>
          <w:p w:rsidR="00070403" w:rsidRDefault="00070403" w:rsidP="00C31237">
            <w:pPr>
              <w:spacing w:after="0" w:line="240" w:lineRule="auto"/>
              <w:rPr>
                <w:rFonts w:asciiTheme="minorHAnsi" w:hAnsiTheme="minorHAnsi"/>
              </w:rPr>
            </w:pPr>
            <w:r>
              <w:rPr>
                <w:rFonts w:asciiTheme="minorHAnsi" w:hAnsiTheme="minorHAnsi"/>
              </w:rPr>
              <w:t>James McFarlane</w:t>
            </w:r>
          </w:p>
        </w:tc>
        <w:tc>
          <w:tcPr>
            <w:tcW w:w="4222" w:type="dxa"/>
          </w:tcPr>
          <w:p w:rsidR="00070403" w:rsidRDefault="00070403" w:rsidP="00C31237">
            <w:pPr>
              <w:pStyle w:val="ListParagraph"/>
              <w:numPr>
                <w:ilvl w:val="0"/>
                <w:numId w:val="30"/>
              </w:numPr>
              <w:spacing w:after="0" w:line="240" w:lineRule="auto"/>
              <w:rPr>
                <w:rFonts w:asciiTheme="minorHAnsi" w:hAnsiTheme="minorHAnsi"/>
              </w:rPr>
            </w:pPr>
            <w:r>
              <w:rPr>
                <w:rFonts w:asciiTheme="minorHAnsi" w:hAnsiTheme="minorHAnsi"/>
              </w:rPr>
              <w:t>Added detail for FUNC019 to show type of modification as per CR004</w:t>
            </w:r>
          </w:p>
        </w:tc>
      </w:tr>
      <w:tr w:rsidR="00070403" w:rsidRPr="002407D2" w:rsidTr="007371A6">
        <w:trPr>
          <w:cnfStyle w:val="000000010000" w:firstRow="0" w:lastRow="0" w:firstColumn="0" w:lastColumn="0" w:oddVBand="0" w:evenVBand="0" w:oddHBand="0" w:evenHBand="1" w:firstRowFirstColumn="0" w:firstRowLastColumn="0" w:lastRowFirstColumn="0" w:lastRowLastColumn="0"/>
          <w:trHeight w:val="53"/>
        </w:trPr>
        <w:tc>
          <w:tcPr>
            <w:tcW w:w="1476" w:type="dxa"/>
          </w:tcPr>
          <w:p w:rsidR="00070403" w:rsidRDefault="00070403" w:rsidP="00C31237">
            <w:pPr>
              <w:spacing w:after="0" w:line="240" w:lineRule="auto"/>
              <w:rPr>
                <w:rFonts w:asciiTheme="minorHAnsi" w:hAnsiTheme="minorHAnsi"/>
              </w:rPr>
            </w:pPr>
            <w:r>
              <w:rPr>
                <w:rFonts w:asciiTheme="minorHAnsi" w:hAnsiTheme="minorHAnsi"/>
              </w:rPr>
              <w:t>0.9</w:t>
            </w:r>
          </w:p>
        </w:tc>
        <w:tc>
          <w:tcPr>
            <w:tcW w:w="1965" w:type="dxa"/>
          </w:tcPr>
          <w:p w:rsidR="00070403" w:rsidRDefault="00070403" w:rsidP="00C31237">
            <w:pPr>
              <w:spacing w:after="0" w:line="240" w:lineRule="auto"/>
              <w:rPr>
                <w:rFonts w:asciiTheme="minorHAnsi" w:hAnsiTheme="minorHAnsi"/>
              </w:rPr>
            </w:pPr>
            <w:r>
              <w:rPr>
                <w:rFonts w:asciiTheme="minorHAnsi" w:hAnsiTheme="minorHAnsi"/>
              </w:rPr>
              <w:t>10/6/2019</w:t>
            </w:r>
          </w:p>
        </w:tc>
        <w:tc>
          <w:tcPr>
            <w:tcW w:w="1893" w:type="dxa"/>
          </w:tcPr>
          <w:p w:rsidR="00070403" w:rsidRDefault="00070403" w:rsidP="00C31237">
            <w:pPr>
              <w:spacing w:after="0" w:line="240" w:lineRule="auto"/>
              <w:rPr>
                <w:rFonts w:asciiTheme="minorHAnsi" w:hAnsiTheme="minorHAnsi"/>
              </w:rPr>
            </w:pPr>
            <w:r>
              <w:rPr>
                <w:rFonts w:asciiTheme="minorHAnsi" w:hAnsiTheme="minorHAnsi"/>
              </w:rPr>
              <w:t>James McFarlane</w:t>
            </w:r>
          </w:p>
        </w:tc>
        <w:tc>
          <w:tcPr>
            <w:tcW w:w="4222" w:type="dxa"/>
          </w:tcPr>
          <w:p w:rsidR="00070403" w:rsidRDefault="00070403" w:rsidP="00C31237">
            <w:pPr>
              <w:pStyle w:val="ListParagraph"/>
              <w:numPr>
                <w:ilvl w:val="0"/>
                <w:numId w:val="30"/>
              </w:numPr>
              <w:spacing w:after="0" w:line="240" w:lineRule="auto"/>
              <w:rPr>
                <w:rFonts w:asciiTheme="minorHAnsi" w:hAnsiTheme="minorHAnsi"/>
              </w:rPr>
            </w:pPr>
            <w:r>
              <w:rPr>
                <w:rFonts w:asciiTheme="minorHAnsi" w:hAnsiTheme="minorHAnsi"/>
              </w:rPr>
              <w:t>Added clarity that MSA does not have to be provided for Delete, or for Visa Only</w:t>
            </w:r>
          </w:p>
        </w:tc>
      </w:tr>
      <w:tr w:rsidR="00070403" w:rsidRPr="002407D2" w:rsidTr="007371A6">
        <w:trPr>
          <w:cnfStyle w:val="000000100000" w:firstRow="0" w:lastRow="0" w:firstColumn="0" w:lastColumn="0" w:oddVBand="0" w:evenVBand="0" w:oddHBand="1" w:evenHBand="0" w:firstRowFirstColumn="0" w:firstRowLastColumn="0" w:lastRowFirstColumn="0" w:lastRowLastColumn="0"/>
          <w:trHeight w:val="53"/>
        </w:trPr>
        <w:tc>
          <w:tcPr>
            <w:tcW w:w="1476" w:type="dxa"/>
          </w:tcPr>
          <w:p w:rsidR="00070403" w:rsidRDefault="00070403" w:rsidP="00070403">
            <w:pPr>
              <w:spacing w:after="0" w:line="240" w:lineRule="auto"/>
              <w:rPr>
                <w:rFonts w:asciiTheme="minorHAnsi" w:hAnsiTheme="minorHAnsi"/>
              </w:rPr>
            </w:pPr>
            <w:r>
              <w:rPr>
                <w:rFonts w:asciiTheme="minorHAnsi" w:hAnsiTheme="minorHAnsi"/>
              </w:rPr>
              <w:t>0.9</w:t>
            </w:r>
          </w:p>
        </w:tc>
        <w:tc>
          <w:tcPr>
            <w:tcW w:w="1965" w:type="dxa"/>
          </w:tcPr>
          <w:p w:rsidR="00070403" w:rsidRDefault="00070403" w:rsidP="00070403">
            <w:pPr>
              <w:spacing w:after="0" w:line="240" w:lineRule="auto"/>
              <w:rPr>
                <w:rFonts w:asciiTheme="minorHAnsi" w:hAnsiTheme="minorHAnsi"/>
              </w:rPr>
            </w:pPr>
            <w:r>
              <w:rPr>
                <w:rFonts w:asciiTheme="minorHAnsi" w:hAnsiTheme="minorHAnsi"/>
              </w:rPr>
              <w:t>10/6/2019</w:t>
            </w:r>
          </w:p>
        </w:tc>
        <w:tc>
          <w:tcPr>
            <w:tcW w:w="1893" w:type="dxa"/>
          </w:tcPr>
          <w:p w:rsidR="00070403" w:rsidRDefault="00070403" w:rsidP="00070403">
            <w:pPr>
              <w:spacing w:after="0" w:line="240" w:lineRule="auto"/>
              <w:rPr>
                <w:rFonts w:asciiTheme="minorHAnsi" w:hAnsiTheme="minorHAnsi"/>
              </w:rPr>
            </w:pPr>
            <w:r>
              <w:rPr>
                <w:rFonts w:asciiTheme="minorHAnsi" w:hAnsiTheme="minorHAnsi"/>
              </w:rPr>
              <w:t>James McFarlane</w:t>
            </w:r>
          </w:p>
        </w:tc>
        <w:tc>
          <w:tcPr>
            <w:tcW w:w="4222" w:type="dxa"/>
          </w:tcPr>
          <w:p w:rsidR="00070403" w:rsidRDefault="00070403" w:rsidP="00070403">
            <w:pPr>
              <w:pStyle w:val="ListParagraph"/>
              <w:numPr>
                <w:ilvl w:val="0"/>
                <w:numId w:val="30"/>
              </w:numPr>
              <w:spacing w:after="0" w:line="240" w:lineRule="auto"/>
              <w:rPr>
                <w:rFonts w:asciiTheme="minorHAnsi" w:hAnsiTheme="minorHAnsi"/>
              </w:rPr>
            </w:pPr>
            <w:r>
              <w:rPr>
                <w:rFonts w:asciiTheme="minorHAnsi" w:hAnsiTheme="minorHAnsi"/>
              </w:rPr>
              <w:t xml:space="preserve">All updates for 0.9 are in </w:t>
            </w:r>
            <w:r w:rsidRPr="00070403">
              <w:rPr>
                <w:rFonts w:asciiTheme="minorHAnsi" w:hAnsiTheme="minorHAnsi"/>
                <w:color w:val="009AA6" w:themeColor="accent1"/>
              </w:rPr>
              <w:t>teal text</w:t>
            </w:r>
          </w:p>
        </w:tc>
      </w:tr>
    </w:tbl>
    <w:p w:rsidR="003E57A6" w:rsidRPr="002407D2" w:rsidRDefault="004519EC" w:rsidP="003E57A6">
      <w:pPr>
        <w:pStyle w:val="Sub-subtitlingCover"/>
        <w:rPr>
          <w:rFonts w:asciiTheme="minorHAnsi" w:hAnsiTheme="minorHAnsi"/>
        </w:rPr>
      </w:pPr>
      <w:r w:rsidRPr="002407D2">
        <w:rPr>
          <w:rFonts w:asciiTheme="minorHAnsi" w:hAnsiTheme="minorHAnsi"/>
          <w:sz w:val="14"/>
          <w:szCs w:val="14"/>
        </w:rPr>
        <w:br/>
      </w:r>
      <w:bookmarkStart w:id="6" w:name="_Toc257101310"/>
      <w:bookmarkStart w:id="7" w:name="_Toc257033099"/>
      <w:bookmarkStart w:id="8" w:name="_Toc254869396"/>
      <w:bookmarkStart w:id="9" w:name="_Toc254852594"/>
      <w:bookmarkStart w:id="10" w:name="_Toc254798120"/>
      <w:bookmarkStart w:id="11" w:name="_Toc254707748"/>
      <w:bookmarkStart w:id="12" w:name="_Toc254707728"/>
      <w:bookmarkStart w:id="13" w:name="_Toc290991138"/>
      <w:bookmarkStart w:id="14" w:name="_Toc297634872"/>
      <w:bookmarkStart w:id="15" w:name="_Toc301176926"/>
    </w:p>
    <w:p w:rsidR="00E907E0" w:rsidRPr="002407D2" w:rsidRDefault="00E907E0" w:rsidP="00972A83">
      <w:pPr>
        <w:pStyle w:val="Heading2"/>
        <w:numPr>
          <w:ilvl w:val="0"/>
          <w:numId w:val="14"/>
        </w:numPr>
        <w:rPr>
          <w:rFonts w:asciiTheme="minorHAnsi" w:hAnsiTheme="minorHAnsi"/>
        </w:rPr>
      </w:pPr>
      <w:bookmarkStart w:id="16" w:name="_Toc513790396"/>
      <w:r w:rsidRPr="002407D2">
        <w:rPr>
          <w:rFonts w:asciiTheme="minorHAnsi" w:hAnsiTheme="minorHAnsi"/>
        </w:rPr>
        <w:t xml:space="preserve">Review and </w:t>
      </w:r>
      <w:bookmarkEnd w:id="6"/>
      <w:bookmarkEnd w:id="7"/>
      <w:bookmarkEnd w:id="8"/>
      <w:bookmarkEnd w:id="9"/>
      <w:bookmarkEnd w:id="10"/>
      <w:bookmarkEnd w:id="11"/>
      <w:bookmarkEnd w:id="12"/>
      <w:r w:rsidRPr="002407D2">
        <w:rPr>
          <w:rFonts w:asciiTheme="minorHAnsi" w:hAnsiTheme="minorHAnsi"/>
        </w:rPr>
        <w:t>Contributions</w:t>
      </w:r>
      <w:bookmarkEnd w:id="13"/>
      <w:bookmarkEnd w:id="14"/>
      <w:bookmarkEnd w:id="15"/>
      <w:bookmarkEnd w:id="16"/>
    </w:p>
    <w:p w:rsidR="00E907E0" w:rsidRPr="002407D2" w:rsidRDefault="00E907E0" w:rsidP="00E907E0">
      <w:pPr>
        <w:jc w:val="both"/>
        <w:rPr>
          <w:rFonts w:asciiTheme="minorHAnsi" w:hAnsiTheme="minorHAnsi" w:cstheme="minorHAnsi"/>
          <w:i/>
          <w:color w:val="3333FF"/>
          <w:sz w:val="20"/>
          <w:szCs w:val="20"/>
        </w:rPr>
      </w:pPr>
    </w:p>
    <w:tbl>
      <w:tblPr>
        <w:tblStyle w:val="Corporate"/>
        <w:tblW w:w="0" w:type="auto"/>
        <w:tblLook w:val="0420" w:firstRow="1" w:lastRow="0" w:firstColumn="0" w:lastColumn="0" w:noHBand="0" w:noVBand="1"/>
      </w:tblPr>
      <w:tblGrid>
        <w:gridCol w:w="1278"/>
        <w:gridCol w:w="2250"/>
        <w:gridCol w:w="2160"/>
        <w:gridCol w:w="3888"/>
      </w:tblGrid>
      <w:tr w:rsidR="00E907E0" w:rsidRPr="002407D2" w:rsidTr="00E907E0">
        <w:trPr>
          <w:cnfStyle w:val="100000000000" w:firstRow="1" w:lastRow="0" w:firstColumn="0" w:lastColumn="0" w:oddVBand="0" w:evenVBand="0" w:oddHBand="0" w:evenHBand="0" w:firstRowFirstColumn="0" w:firstRowLastColumn="0" w:lastRowFirstColumn="0" w:lastRowLastColumn="0"/>
        </w:trPr>
        <w:tc>
          <w:tcPr>
            <w:tcW w:w="1278" w:type="dxa"/>
          </w:tcPr>
          <w:p w:rsidR="00E907E0" w:rsidRPr="002407D2" w:rsidRDefault="00E907E0" w:rsidP="00E907E0">
            <w:pPr>
              <w:spacing w:after="0" w:line="240" w:lineRule="auto"/>
              <w:rPr>
                <w:rFonts w:asciiTheme="minorHAnsi" w:hAnsiTheme="minorHAnsi" w:cstheme="majorHAnsi"/>
                <w:b w:val="0"/>
              </w:rPr>
            </w:pPr>
            <w:r w:rsidRPr="002407D2">
              <w:rPr>
                <w:rFonts w:asciiTheme="minorHAnsi" w:hAnsiTheme="minorHAnsi" w:cstheme="majorHAnsi"/>
              </w:rPr>
              <w:t>Version</w:t>
            </w:r>
          </w:p>
        </w:tc>
        <w:tc>
          <w:tcPr>
            <w:tcW w:w="2250" w:type="dxa"/>
          </w:tcPr>
          <w:p w:rsidR="00E907E0" w:rsidRPr="002407D2" w:rsidRDefault="00E907E0" w:rsidP="00E907E0">
            <w:pPr>
              <w:spacing w:after="0" w:line="240" w:lineRule="auto"/>
              <w:rPr>
                <w:rFonts w:asciiTheme="minorHAnsi" w:hAnsiTheme="minorHAnsi" w:cstheme="majorHAnsi"/>
                <w:b w:val="0"/>
              </w:rPr>
            </w:pPr>
            <w:r w:rsidRPr="002407D2">
              <w:rPr>
                <w:rFonts w:asciiTheme="minorHAnsi" w:hAnsiTheme="minorHAnsi" w:cstheme="majorHAnsi"/>
              </w:rPr>
              <w:t>Name</w:t>
            </w:r>
          </w:p>
        </w:tc>
        <w:tc>
          <w:tcPr>
            <w:tcW w:w="2160" w:type="dxa"/>
          </w:tcPr>
          <w:p w:rsidR="00E907E0" w:rsidRPr="002407D2" w:rsidRDefault="00E907E0" w:rsidP="00E907E0">
            <w:pPr>
              <w:spacing w:after="0" w:line="240" w:lineRule="auto"/>
              <w:rPr>
                <w:rFonts w:asciiTheme="minorHAnsi" w:hAnsiTheme="minorHAnsi" w:cstheme="majorHAnsi"/>
                <w:b w:val="0"/>
              </w:rPr>
            </w:pPr>
            <w:r w:rsidRPr="002407D2">
              <w:rPr>
                <w:rFonts w:asciiTheme="minorHAnsi" w:hAnsiTheme="minorHAnsi" w:cstheme="majorHAnsi"/>
              </w:rPr>
              <w:t>Role</w:t>
            </w:r>
          </w:p>
        </w:tc>
        <w:tc>
          <w:tcPr>
            <w:tcW w:w="3888" w:type="dxa"/>
          </w:tcPr>
          <w:p w:rsidR="00E907E0" w:rsidRPr="002407D2" w:rsidRDefault="00E907E0" w:rsidP="00E907E0">
            <w:pPr>
              <w:spacing w:after="0" w:line="240" w:lineRule="auto"/>
              <w:rPr>
                <w:rFonts w:asciiTheme="minorHAnsi" w:hAnsiTheme="minorHAnsi" w:cstheme="majorHAnsi"/>
                <w:b w:val="0"/>
              </w:rPr>
            </w:pPr>
            <w:r w:rsidRPr="002407D2">
              <w:rPr>
                <w:rFonts w:asciiTheme="minorHAnsi" w:hAnsiTheme="minorHAnsi" w:cstheme="majorHAnsi"/>
              </w:rPr>
              <w:t>Title</w:t>
            </w:r>
          </w:p>
        </w:tc>
      </w:tr>
      <w:tr w:rsidR="00E907E0" w:rsidRPr="002407D2" w:rsidTr="00E907E0">
        <w:trPr>
          <w:cnfStyle w:val="000000100000" w:firstRow="0" w:lastRow="0" w:firstColumn="0" w:lastColumn="0" w:oddVBand="0" w:evenVBand="0" w:oddHBand="1" w:evenHBand="0" w:firstRowFirstColumn="0" w:firstRowLastColumn="0" w:lastRowFirstColumn="0" w:lastRowLastColumn="0"/>
        </w:trPr>
        <w:tc>
          <w:tcPr>
            <w:tcW w:w="1278" w:type="dxa"/>
          </w:tcPr>
          <w:p w:rsidR="00E907E0" w:rsidRPr="002407D2" w:rsidRDefault="00E907E0" w:rsidP="00E907E0">
            <w:pPr>
              <w:spacing w:after="0" w:line="240" w:lineRule="auto"/>
              <w:rPr>
                <w:rFonts w:asciiTheme="minorHAnsi" w:hAnsiTheme="minorHAnsi" w:cstheme="majorHAnsi"/>
                <w:b/>
              </w:rPr>
            </w:pPr>
          </w:p>
        </w:tc>
        <w:tc>
          <w:tcPr>
            <w:tcW w:w="2250" w:type="dxa"/>
          </w:tcPr>
          <w:p w:rsidR="00E907E0" w:rsidRPr="002407D2" w:rsidRDefault="00E907E0" w:rsidP="00E907E0">
            <w:pPr>
              <w:spacing w:after="0" w:line="240" w:lineRule="auto"/>
              <w:rPr>
                <w:rFonts w:asciiTheme="minorHAnsi" w:hAnsiTheme="minorHAnsi" w:cstheme="majorHAnsi"/>
              </w:rPr>
            </w:pPr>
          </w:p>
        </w:tc>
        <w:tc>
          <w:tcPr>
            <w:tcW w:w="2160" w:type="dxa"/>
          </w:tcPr>
          <w:p w:rsidR="00E907E0" w:rsidRPr="002407D2" w:rsidRDefault="00E907E0" w:rsidP="00E907E0">
            <w:pPr>
              <w:spacing w:after="0" w:line="240" w:lineRule="auto"/>
              <w:rPr>
                <w:rFonts w:asciiTheme="minorHAnsi" w:hAnsiTheme="minorHAnsi" w:cstheme="majorHAnsi"/>
              </w:rPr>
            </w:pPr>
          </w:p>
        </w:tc>
        <w:tc>
          <w:tcPr>
            <w:tcW w:w="3888" w:type="dxa"/>
          </w:tcPr>
          <w:p w:rsidR="00E907E0" w:rsidRPr="002407D2" w:rsidRDefault="00E907E0" w:rsidP="00E907E0">
            <w:pPr>
              <w:spacing w:after="0" w:line="240" w:lineRule="auto"/>
              <w:rPr>
                <w:rFonts w:asciiTheme="minorHAnsi" w:hAnsiTheme="minorHAnsi" w:cstheme="majorHAnsi"/>
              </w:rPr>
            </w:pPr>
          </w:p>
        </w:tc>
      </w:tr>
      <w:tr w:rsidR="00E907E0" w:rsidRPr="002407D2" w:rsidTr="00E907E0">
        <w:trPr>
          <w:cnfStyle w:val="000000010000" w:firstRow="0" w:lastRow="0" w:firstColumn="0" w:lastColumn="0" w:oddVBand="0" w:evenVBand="0" w:oddHBand="0" w:evenHBand="1" w:firstRowFirstColumn="0" w:firstRowLastColumn="0" w:lastRowFirstColumn="0" w:lastRowLastColumn="0"/>
        </w:trPr>
        <w:tc>
          <w:tcPr>
            <w:tcW w:w="1278" w:type="dxa"/>
          </w:tcPr>
          <w:p w:rsidR="00E907E0" w:rsidRPr="002407D2" w:rsidRDefault="00E907E0" w:rsidP="00E907E0">
            <w:pPr>
              <w:spacing w:after="0" w:line="240" w:lineRule="auto"/>
              <w:rPr>
                <w:rFonts w:asciiTheme="minorHAnsi" w:hAnsiTheme="minorHAnsi" w:cstheme="majorHAnsi"/>
                <w:b/>
              </w:rPr>
            </w:pPr>
          </w:p>
        </w:tc>
        <w:tc>
          <w:tcPr>
            <w:tcW w:w="2250" w:type="dxa"/>
          </w:tcPr>
          <w:p w:rsidR="00E907E0" w:rsidRPr="002407D2" w:rsidRDefault="00E907E0" w:rsidP="00E907E0">
            <w:pPr>
              <w:spacing w:after="0" w:line="240" w:lineRule="auto"/>
              <w:rPr>
                <w:rFonts w:asciiTheme="minorHAnsi" w:hAnsiTheme="minorHAnsi" w:cstheme="majorHAnsi"/>
              </w:rPr>
            </w:pPr>
          </w:p>
        </w:tc>
        <w:tc>
          <w:tcPr>
            <w:tcW w:w="2160" w:type="dxa"/>
          </w:tcPr>
          <w:p w:rsidR="00E907E0" w:rsidRPr="002407D2" w:rsidRDefault="00E907E0" w:rsidP="00E907E0">
            <w:pPr>
              <w:spacing w:after="0" w:line="240" w:lineRule="auto"/>
              <w:rPr>
                <w:rFonts w:asciiTheme="minorHAnsi" w:hAnsiTheme="minorHAnsi" w:cstheme="majorHAnsi"/>
              </w:rPr>
            </w:pPr>
          </w:p>
        </w:tc>
        <w:tc>
          <w:tcPr>
            <w:tcW w:w="3888" w:type="dxa"/>
          </w:tcPr>
          <w:p w:rsidR="00E907E0" w:rsidRPr="002407D2" w:rsidRDefault="00E907E0" w:rsidP="00E907E0">
            <w:pPr>
              <w:spacing w:after="0" w:line="240" w:lineRule="auto"/>
              <w:rPr>
                <w:rFonts w:asciiTheme="minorHAnsi" w:hAnsiTheme="minorHAnsi" w:cstheme="majorHAnsi"/>
              </w:rPr>
            </w:pPr>
          </w:p>
        </w:tc>
      </w:tr>
    </w:tbl>
    <w:p w:rsidR="00E907E0" w:rsidRPr="002407D2" w:rsidRDefault="00E907E0" w:rsidP="00E907E0">
      <w:pPr>
        <w:pStyle w:val="Sub-subtitlingCover"/>
        <w:spacing w:line="240" w:lineRule="auto"/>
        <w:rPr>
          <w:rFonts w:asciiTheme="minorHAnsi" w:hAnsiTheme="minorHAnsi" w:cstheme="majorHAnsi"/>
        </w:rPr>
      </w:pPr>
      <w:bookmarkStart w:id="17" w:name="_Toc290991139"/>
      <w:bookmarkStart w:id="18" w:name="_Toc297634873"/>
      <w:bookmarkStart w:id="19" w:name="_Toc301176927"/>
    </w:p>
    <w:p w:rsidR="00E907E0" w:rsidRPr="002407D2" w:rsidRDefault="00E907E0" w:rsidP="00972A83">
      <w:pPr>
        <w:pStyle w:val="Heading2"/>
        <w:numPr>
          <w:ilvl w:val="0"/>
          <w:numId w:val="14"/>
        </w:numPr>
        <w:rPr>
          <w:rFonts w:asciiTheme="minorHAnsi" w:hAnsiTheme="minorHAnsi"/>
        </w:rPr>
      </w:pPr>
      <w:bookmarkStart w:id="20" w:name="_Related_Document_References"/>
      <w:bookmarkStart w:id="21" w:name="_Toc513790397"/>
      <w:bookmarkEnd w:id="20"/>
      <w:r w:rsidRPr="002407D2">
        <w:rPr>
          <w:rFonts w:asciiTheme="minorHAnsi" w:hAnsiTheme="minorHAnsi"/>
        </w:rPr>
        <w:t>Related Document References</w:t>
      </w:r>
      <w:bookmarkEnd w:id="17"/>
      <w:bookmarkEnd w:id="18"/>
      <w:bookmarkEnd w:id="19"/>
      <w:bookmarkEnd w:id="21"/>
    </w:p>
    <w:p w:rsidR="00E907E0" w:rsidRPr="002407D2" w:rsidRDefault="00E907E0" w:rsidP="00E907E0">
      <w:pPr>
        <w:rPr>
          <w:rFonts w:asciiTheme="minorHAnsi" w:hAnsiTheme="minorHAnsi" w:cstheme="minorHAnsi"/>
          <w:i/>
          <w:color w:val="3333FF"/>
          <w:sz w:val="20"/>
          <w:szCs w:val="20"/>
        </w:rPr>
      </w:pPr>
    </w:p>
    <w:tbl>
      <w:tblPr>
        <w:tblStyle w:val="Corporate"/>
        <w:tblW w:w="9556" w:type="dxa"/>
        <w:tblLayout w:type="fixed"/>
        <w:tblLook w:val="0420" w:firstRow="1" w:lastRow="0" w:firstColumn="0" w:lastColumn="0" w:noHBand="0" w:noVBand="1"/>
      </w:tblPr>
      <w:tblGrid>
        <w:gridCol w:w="738"/>
        <w:gridCol w:w="2610"/>
        <w:gridCol w:w="6208"/>
      </w:tblGrid>
      <w:tr w:rsidR="00E907E0" w:rsidRPr="002407D2" w:rsidTr="007371A6">
        <w:trPr>
          <w:cnfStyle w:val="100000000000" w:firstRow="1" w:lastRow="0" w:firstColumn="0" w:lastColumn="0" w:oddVBand="0" w:evenVBand="0" w:oddHBand="0" w:evenHBand="0" w:firstRowFirstColumn="0" w:firstRowLastColumn="0" w:lastRowFirstColumn="0" w:lastRowLastColumn="0"/>
        </w:trPr>
        <w:tc>
          <w:tcPr>
            <w:tcW w:w="738" w:type="dxa"/>
          </w:tcPr>
          <w:p w:rsidR="00E907E0" w:rsidRPr="002407D2" w:rsidRDefault="00E907E0" w:rsidP="007371A6">
            <w:pPr>
              <w:spacing w:after="0" w:line="240" w:lineRule="auto"/>
              <w:rPr>
                <w:rFonts w:asciiTheme="minorHAnsi" w:hAnsiTheme="minorHAnsi" w:cstheme="majorHAnsi"/>
              </w:rPr>
            </w:pPr>
            <w:r w:rsidRPr="002407D2">
              <w:rPr>
                <w:rFonts w:asciiTheme="minorHAnsi" w:hAnsiTheme="minorHAnsi" w:cstheme="majorHAnsi"/>
              </w:rPr>
              <w:t>Ref</w:t>
            </w:r>
          </w:p>
        </w:tc>
        <w:tc>
          <w:tcPr>
            <w:tcW w:w="2610" w:type="dxa"/>
          </w:tcPr>
          <w:p w:rsidR="00E907E0" w:rsidRPr="002407D2" w:rsidRDefault="00E907E0" w:rsidP="007371A6">
            <w:pPr>
              <w:spacing w:after="0" w:line="240" w:lineRule="auto"/>
              <w:rPr>
                <w:rFonts w:asciiTheme="minorHAnsi" w:hAnsiTheme="minorHAnsi" w:cstheme="majorHAnsi"/>
              </w:rPr>
            </w:pPr>
            <w:r w:rsidRPr="002407D2">
              <w:rPr>
                <w:rFonts w:asciiTheme="minorHAnsi" w:hAnsiTheme="minorHAnsi" w:cstheme="majorHAnsi"/>
              </w:rPr>
              <w:t>Document Name</w:t>
            </w:r>
          </w:p>
        </w:tc>
        <w:tc>
          <w:tcPr>
            <w:tcW w:w="6208" w:type="dxa"/>
          </w:tcPr>
          <w:p w:rsidR="00E907E0" w:rsidRPr="002407D2" w:rsidRDefault="00E907E0" w:rsidP="007371A6">
            <w:pPr>
              <w:spacing w:after="0" w:line="240" w:lineRule="auto"/>
              <w:rPr>
                <w:rFonts w:asciiTheme="minorHAnsi" w:hAnsiTheme="minorHAnsi" w:cstheme="majorHAnsi"/>
              </w:rPr>
            </w:pPr>
            <w:r w:rsidRPr="002407D2">
              <w:rPr>
                <w:rFonts w:asciiTheme="minorHAnsi" w:hAnsiTheme="minorHAnsi" w:cstheme="majorHAnsi"/>
              </w:rPr>
              <w:t>Short Description and URL</w:t>
            </w:r>
          </w:p>
        </w:tc>
      </w:tr>
      <w:tr w:rsidR="00574D5C" w:rsidRPr="002407D2" w:rsidTr="007371A6">
        <w:trPr>
          <w:cnfStyle w:val="000000100000" w:firstRow="0" w:lastRow="0" w:firstColumn="0" w:lastColumn="0" w:oddVBand="0" w:evenVBand="0" w:oddHBand="1" w:evenHBand="0" w:firstRowFirstColumn="0" w:firstRowLastColumn="0" w:lastRowFirstColumn="0" w:lastRowLastColumn="0"/>
        </w:trPr>
        <w:tc>
          <w:tcPr>
            <w:tcW w:w="738" w:type="dxa"/>
          </w:tcPr>
          <w:p w:rsidR="00E907E0" w:rsidRPr="002407D2" w:rsidRDefault="00574D5C" w:rsidP="007371A6">
            <w:pPr>
              <w:spacing w:after="0" w:line="240" w:lineRule="auto"/>
              <w:rPr>
                <w:rFonts w:asciiTheme="minorHAnsi" w:hAnsiTheme="minorHAnsi" w:cstheme="majorHAnsi"/>
                <w:color w:val="111111" w:themeColor="text1"/>
              </w:rPr>
            </w:pPr>
            <w:r w:rsidRPr="002407D2">
              <w:rPr>
                <w:rFonts w:asciiTheme="minorHAnsi" w:hAnsiTheme="minorHAnsi" w:cstheme="majorHAnsi"/>
                <w:color w:val="111111" w:themeColor="text1"/>
              </w:rPr>
              <w:t>1.0</w:t>
            </w:r>
          </w:p>
        </w:tc>
        <w:tc>
          <w:tcPr>
            <w:tcW w:w="2610" w:type="dxa"/>
          </w:tcPr>
          <w:p w:rsidR="00E907E0" w:rsidRPr="002407D2" w:rsidRDefault="00574D5C" w:rsidP="007371A6">
            <w:pPr>
              <w:spacing w:after="0" w:line="240" w:lineRule="auto"/>
              <w:rPr>
                <w:rFonts w:asciiTheme="minorHAnsi" w:hAnsiTheme="minorHAnsi" w:cstheme="majorHAnsi"/>
                <w:color w:val="111111" w:themeColor="text1"/>
              </w:rPr>
            </w:pPr>
            <w:r w:rsidRPr="002407D2">
              <w:rPr>
                <w:rFonts w:asciiTheme="minorHAnsi" w:hAnsiTheme="minorHAnsi" w:cstheme="majorHAnsi"/>
                <w:color w:val="111111" w:themeColor="text1"/>
              </w:rPr>
              <w:t>CWB Logo Use Standards</w:t>
            </w:r>
          </w:p>
        </w:tc>
        <w:tc>
          <w:tcPr>
            <w:tcW w:w="6208" w:type="dxa"/>
          </w:tcPr>
          <w:p w:rsidR="00574D5C" w:rsidRPr="002407D2" w:rsidRDefault="00574D5C" w:rsidP="007371A6">
            <w:pPr>
              <w:spacing w:after="0" w:line="240" w:lineRule="auto"/>
              <w:rPr>
                <w:rFonts w:asciiTheme="minorHAnsi" w:hAnsiTheme="minorHAnsi" w:cstheme="majorHAnsi"/>
                <w:color w:val="111111" w:themeColor="text1"/>
              </w:rPr>
            </w:pPr>
            <w:r w:rsidRPr="002407D2">
              <w:rPr>
                <w:rFonts w:asciiTheme="minorHAnsi" w:hAnsiTheme="minorHAnsi" w:cstheme="majorHAnsi"/>
                <w:color w:val="111111" w:themeColor="text1"/>
              </w:rPr>
              <w:t>Guidelines on the use of the CWBs logos and coloring.</w:t>
            </w:r>
          </w:p>
          <w:p w:rsidR="00E907E0" w:rsidRPr="002407D2" w:rsidRDefault="005F6B1A" w:rsidP="007371A6">
            <w:pPr>
              <w:spacing w:after="0" w:line="240" w:lineRule="auto"/>
              <w:rPr>
                <w:rFonts w:asciiTheme="minorHAnsi" w:hAnsiTheme="minorHAnsi" w:cstheme="majorHAnsi"/>
                <w:color w:val="111111" w:themeColor="text1"/>
              </w:rPr>
            </w:pPr>
            <w:r w:rsidRPr="002407D2">
              <w:rPr>
                <w:rFonts w:asciiTheme="minorHAnsi" w:hAnsiTheme="minorHAnsi" w:cstheme="majorHAnsi"/>
                <w:color w:val="111111" w:themeColor="text1"/>
              </w:rPr>
              <w:object w:dxaOrig="1891" w:dyaOrig="1200" w14:anchorId="57C3A6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45pt;height:60pt" o:ole="">
                  <v:imagedata r:id="rId16" o:title=""/>
                </v:shape>
                <o:OLEObject Type="Embed" ProgID="AcroExch.Document.DC" ShapeID="_x0000_i1025" DrawAspect="Icon" ObjectID="_1641715299" r:id="rId17"/>
              </w:object>
            </w:r>
          </w:p>
        </w:tc>
      </w:tr>
      <w:tr w:rsidR="00E907E0" w:rsidRPr="002407D2" w:rsidTr="007371A6">
        <w:trPr>
          <w:cnfStyle w:val="000000010000" w:firstRow="0" w:lastRow="0" w:firstColumn="0" w:lastColumn="0" w:oddVBand="0" w:evenVBand="0" w:oddHBand="0" w:evenHBand="1" w:firstRowFirstColumn="0" w:firstRowLastColumn="0" w:lastRowFirstColumn="0" w:lastRowLastColumn="0"/>
        </w:trPr>
        <w:tc>
          <w:tcPr>
            <w:tcW w:w="738" w:type="dxa"/>
          </w:tcPr>
          <w:p w:rsidR="00E907E0" w:rsidRPr="002407D2" w:rsidRDefault="00E907E0" w:rsidP="007371A6">
            <w:pPr>
              <w:spacing w:after="0" w:line="240" w:lineRule="auto"/>
              <w:rPr>
                <w:rFonts w:asciiTheme="minorHAnsi" w:hAnsiTheme="minorHAnsi" w:cstheme="majorHAnsi"/>
                <w:b/>
                <w:color w:val="FFFFFF"/>
              </w:rPr>
            </w:pPr>
          </w:p>
        </w:tc>
        <w:tc>
          <w:tcPr>
            <w:tcW w:w="2610" w:type="dxa"/>
          </w:tcPr>
          <w:p w:rsidR="00E907E0" w:rsidRPr="002407D2" w:rsidRDefault="00E907E0" w:rsidP="007371A6">
            <w:pPr>
              <w:spacing w:after="0" w:line="240" w:lineRule="auto"/>
              <w:rPr>
                <w:rFonts w:asciiTheme="minorHAnsi" w:hAnsiTheme="minorHAnsi" w:cstheme="majorHAnsi"/>
                <w:b/>
                <w:color w:val="FFFFFF"/>
              </w:rPr>
            </w:pPr>
          </w:p>
        </w:tc>
        <w:tc>
          <w:tcPr>
            <w:tcW w:w="6208" w:type="dxa"/>
          </w:tcPr>
          <w:p w:rsidR="00E907E0" w:rsidRPr="002407D2" w:rsidRDefault="00E907E0" w:rsidP="007371A6">
            <w:pPr>
              <w:spacing w:after="0" w:line="240" w:lineRule="auto"/>
              <w:rPr>
                <w:rFonts w:asciiTheme="minorHAnsi" w:hAnsiTheme="minorHAnsi" w:cstheme="majorHAnsi"/>
                <w:b/>
                <w:color w:val="FFFFFF"/>
              </w:rPr>
            </w:pPr>
          </w:p>
        </w:tc>
      </w:tr>
    </w:tbl>
    <w:p w:rsidR="00E907E0" w:rsidRPr="002407D2" w:rsidRDefault="00E907E0" w:rsidP="007371A6">
      <w:pPr>
        <w:spacing w:after="0" w:line="240" w:lineRule="auto"/>
        <w:rPr>
          <w:rFonts w:asciiTheme="minorHAnsi" w:hAnsiTheme="minorHAnsi" w:cstheme="majorHAnsi"/>
          <w:b/>
          <w:color w:val="FFFFFF"/>
        </w:rPr>
      </w:pPr>
    </w:p>
    <w:p w:rsidR="00E907E0" w:rsidRPr="002407D2" w:rsidRDefault="00E907E0" w:rsidP="00E70164">
      <w:pPr>
        <w:pStyle w:val="Heading1"/>
      </w:pPr>
      <w:bookmarkStart w:id="22" w:name="_Toc290994548"/>
      <w:bookmarkStart w:id="23" w:name="_Toc513790398"/>
      <w:r w:rsidRPr="002407D2">
        <w:t>Glossary</w:t>
      </w:r>
      <w:bookmarkEnd w:id="22"/>
      <w:bookmarkEnd w:id="23"/>
    </w:p>
    <w:p w:rsidR="00E907E0" w:rsidRPr="002407D2" w:rsidRDefault="00E907E0" w:rsidP="00972A83">
      <w:pPr>
        <w:pStyle w:val="Heading2"/>
        <w:numPr>
          <w:ilvl w:val="0"/>
          <w:numId w:val="15"/>
        </w:numPr>
        <w:rPr>
          <w:rFonts w:asciiTheme="minorHAnsi" w:hAnsiTheme="minorHAnsi"/>
        </w:rPr>
      </w:pPr>
      <w:bookmarkStart w:id="24" w:name="_Toc290994549"/>
      <w:bookmarkStart w:id="25" w:name="_Toc297634876"/>
      <w:bookmarkStart w:id="26" w:name="_Toc301176930"/>
      <w:bookmarkStart w:id="27" w:name="_Toc513790399"/>
      <w:r w:rsidRPr="002407D2">
        <w:rPr>
          <w:rFonts w:asciiTheme="minorHAnsi" w:hAnsiTheme="minorHAnsi"/>
        </w:rPr>
        <w:t>Acronyms</w:t>
      </w:r>
      <w:bookmarkEnd w:id="24"/>
      <w:bookmarkEnd w:id="25"/>
      <w:bookmarkEnd w:id="26"/>
      <w:bookmarkEnd w:id="27"/>
    </w:p>
    <w:tbl>
      <w:tblPr>
        <w:tblStyle w:val="Corporate"/>
        <w:tblW w:w="8298" w:type="dxa"/>
        <w:tblLayout w:type="fixed"/>
        <w:tblLook w:val="0020" w:firstRow="1" w:lastRow="0" w:firstColumn="0" w:lastColumn="0" w:noHBand="0" w:noVBand="0"/>
      </w:tblPr>
      <w:tblGrid>
        <w:gridCol w:w="1620"/>
        <w:gridCol w:w="6678"/>
      </w:tblGrid>
      <w:tr w:rsidR="00E907E0" w:rsidRPr="002407D2" w:rsidTr="003E57A6">
        <w:trPr>
          <w:cnfStyle w:val="100000000000" w:firstRow="1" w:lastRow="0" w:firstColumn="0" w:lastColumn="0" w:oddVBand="0" w:evenVBand="0" w:oddHBand="0" w:evenHBand="0" w:firstRowFirstColumn="0" w:firstRowLastColumn="0" w:lastRowFirstColumn="0" w:lastRowLastColumn="0"/>
        </w:trPr>
        <w:tc>
          <w:tcPr>
            <w:tcW w:w="1620" w:type="dxa"/>
          </w:tcPr>
          <w:p w:rsidR="00E907E0" w:rsidRPr="002407D2" w:rsidRDefault="00E907E0" w:rsidP="007371A6">
            <w:pPr>
              <w:spacing w:after="0" w:line="240" w:lineRule="auto"/>
              <w:rPr>
                <w:rFonts w:asciiTheme="minorHAnsi" w:hAnsiTheme="minorHAnsi" w:cstheme="majorHAnsi"/>
              </w:rPr>
            </w:pPr>
            <w:r w:rsidRPr="002407D2">
              <w:rPr>
                <w:rFonts w:asciiTheme="minorHAnsi" w:hAnsiTheme="minorHAnsi" w:cstheme="majorHAnsi"/>
              </w:rPr>
              <w:t>Acronym</w:t>
            </w:r>
          </w:p>
        </w:tc>
        <w:tc>
          <w:tcPr>
            <w:tcW w:w="6678" w:type="dxa"/>
          </w:tcPr>
          <w:p w:rsidR="00E907E0" w:rsidRPr="002407D2" w:rsidRDefault="00E907E0" w:rsidP="007371A6">
            <w:pPr>
              <w:spacing w:after="0" w:line="240" w:lineRule="auto"/>
              <w:rPr>
                <w:rFonts w:asciiTheme="minorHAnsi" w:hAnsiTheme="minorHAnsi" w:cstheme="majorHAnsi"/>
              </w:rPr>
            </w:pPr>
            <w:r w:rsidRPr="002407D2">
              <w:rPr>
                <w:rFonts w:asciiTheme="minorHAnsi" w:hAnsiTheme="minorHAnsi" w:cstheme="majorHAnsi"/>
              </w:rPr>
              <w:t>Full Text</w:t>
            </w:r>
          </w:p>
        </w:tc>
      </w:tr>
      <w:tr w:rsidR="00E907E0" w:rsidRPr="00E074EA" w:rsidTr="003E57A6">
        <w:trPr>
          <w:cnfStyle w:val="000000100000" w:firstRow="0" w:lastRow="0" w:firstColumn="0" w:lastColumn="0" w:oddVBand="0" w:evenVBand="0" w:oddHBand="1" w:evenHBand="0" w:firstRowFirstColumn="0" w:firstRowLastColumn="0" w:lastRowFirstColumn="0" w:lastRowLastColumn="0"/>
        </w:trPr>
        <w:tc>
          <w:tcPr>
            <w:tcW w:w="1620" w:type="dxa"/>
          </w:tcPr>
          <w:p w:rsidR="00E907E0" w:rsidRPr="00E074EA" w:rsidRDefault="00C24677" w:rsidP="007371A6">
            <w:pPr>
              <w:spacing w:after="0" w:line="240" w:lineRule="auto"/>
              <w:rPr>
                <w:rFonts w:asciiTheme="minorHAnsi" w:hAnsiTheme="minorHAnsi" w:cstheme="majorHAnsi"/>
                <w:color w:val="111111" w:themeColor="text1"/>
                <w:sz w:val="20"/>
                <w:szCs w:val="20"/>
              </w:rPr>
            </w:pPr>
            <w:r w:rsidRPr="00E074EA">
              <w:rPr>
                <w:rFonts w:asciiTheme="minorHAnsi" w:hAnsiTheme="minorHAnsi" w:cstheme="majorHAnsi"/>
                <w:color w:val="111111" w:themeColor="text1"/>
                <w:sz w:val="20"/>
                <w:szCs w:val="20"/>
              </w:rPr>
              <w:t>CMS</w:t>
            </w:r>
          </w:p>
        </w:tc>
        <w:tc>
          <w:tcPr>
            <w:tcW w:w="6678" w:type="dxa"/>
          </w:tcPr>
          <w:p w:rsidR="00E907E0" w:rsidRPr="00E074EA" w:rsidRDefault="00C24677" w:rsidP="007371A6">
            <w:pPr>
              <w:spacing w:after="0" w:line="240" w:lineRule="auto"/>
              <w:rPr>
                <w:rFonts w:asciiTheme="minorHAnsi" w:hAnsiTheme="minorHAnsi" w:cstheme="majorHAnsi"/>
                <w:color w:val="111111" w:themeColor="text1"/>
                <w:sz w:val="20"/>
                <w:szCs w:val="20"/>
              </w:rPr>
            </w:pPr>
            <w:r w:rsidRPr="00E074EA">
              <w:rPr>
                <w:rFonts w:asciiTheme="minorHAnsi" w:hAnsiTheme="minorHAnsi" w:cstheme="majorHAnsi"/>
                <w:color w:val="111111" w:themeColor="text1"/>
                <w:sz w:val="20"/>
                <w:szCs w:val="20"/>
              </w:rPr>
              <w:t>Cash Management Support</w:t>
            </w:r>
          </w:p>
        </w:tc>
      </w:tr>
      <w:tr w:rsidR="00DD73AE" w:rsidRPr="00E074EA" w:rsidTr="003E57A6">
        <w:trPr>
          <w:cnfStyle w:val="000000010000" w:firstRow="0" w:lastRow="0" w:firstColumn="0" w:lastColumn="0" w:oddVBand="0" w:evenVBand="0" w:oddHBand="0" w:evenHBand="1" w:firstRowFirstColumn="0" w:firstRowLastColumn="0" w:lastRowFirstColumn="0" w:lastRowLastColumn="0"/>
        </w:trPr>
        <w:tc>
          <w:tcPr>
            <w:tcW w:w="1620" w:type="dxa"/>
          </w:tcPr>
          <w:p w:rsidR="00DD73AE" w:rsidRPr="00E074EA" w:rsidRDefault="00E074EA" w:rsidP="007371A6">
            <w:pPr>
              <w:spacing w:after="0" w:line="240" w:lineRule="auto"/>
              <w:rPr>
                <w:rFonts w:asciiTheme="minorHAnsi" w:hAnsiTheme="minorHAnsi" w:cstheme="majorHAnsi"/>
                <w:color w:val="111111" w:themeColor="text1"/>
                <w:sz w:val="20"/>
                <w:szCs w:val="20"/>
              </w:rPr>
            </w:pPr>
            <w:r>
              <w:rPr>
                <w:rFonts w:asciiTheme="minorHAnsi" w:hAnsiTheme="minorHAnsi" w:cstheme="majorHAnsi"/>
                <w:sz w:val="20"/>
                <w:szCs w:val="20"/>
              </w:rPr>
              <w:t>c</w:t>
            </w:r>
            <w:r w:rsidR="00DD73AE" w:rsidRPr="00E074EA">
              <w:rPr>
                <w:rFonts w:asciiTheme="minorHAnsi" w:hAnsiTheme="minorHAnsi" w:cstheme="majorHAnsi"/>
                <w:sz w:val="20"/>
                <w:szCs w:val="20"/>
              </w:rPr>
              <w:t>RDC</w:t>
            </w:r>
          </w:p>
        </w:tc>
        <w:tc>
          <w:tcPr>
            <w:tcW w:w="6678" w:type="dxa"/>
          </w:tcPr>
          <w:p w:rsidR="00DD73AE" w:rsidRPr="00E074EA" w:rsidRDefault="00E074EA" w:rsidP="007371A6">
            <w:pPr>
              <w:spacing w:after="0" w:line="240" w:lineRule="auto"/>
              <w:rPr>
                <w:rFonts w:asciiTheme="minorHAnsi" w:hAnsiTheme="minorHAnsi" w:cstheme="majorHAnsi"/>
                <w:color w:val="111111" w:themeColor="text1"/>
                <w:sz w:val="20"/>
                <w:szCs w:val="20"/>
              </w:rPr>
            </w:pPr>
            <w:r>
              <w:rPr>
                <w:rFonts w:asciiTheme="minorHAnsi" w:hAnsiTheme="minorHAnsi" w:cstheme="majorHAnsi"/>
                <w:sz w:val="20"/>
                <w:szCs w:val="20"/>
              </w:rPr>
              <w:t xml:space="preserve">Corporate </w:t>
            </w:r>
            <w:r w:rsidR="00DD73AE" w:rsidRPr="00E074EA">
              <w:rPr>
                <w:rFonts w:asciiTheme="minorHAnsi" w:hAnsiTheme="minorHAnsi" w:cstheme="majorHAnsi"/>
                <w:sz w:val="20"/>
                <w:szCs w:val="20"/>
              </w:rPr>
              <w:t>Remote Deposit Capture</w:t>
            </w:r>
          </w:p>
        </w:tc>
      </w:tr>
      <w:tr w:rsidR="00DD73AE" w:rsidRPr="00E074EA" w:rsidTr="003E57A6">
        <w:trPr>
          <w:cnfStyle w:val="000000100000" w:firstRow="0" w:lastRow="0" w:firstColumn="0" w:lastColumn="0" w:oddVBand="0" w:evenVBand="0" w:oddHBand="1" w:evenHBand="0" w:firstRowFirstColumn="0" w:firstRowLastColumn="0" w:lastRowFirstColumn="0" w:lastRowLastColumn="0"/>
        </w:trPr>
        <w:tc>
          <w:tcPr>
            <w:tcW w:w="1620" w:type="dxa"/>
          </w:tcPr>
          <w:p w:rsidR="00DD73AE" w:rsidRPr="00E074EA" w:rsidRDefault="00DD73AE" w:rsidP="007371A6">
            <w:pPr>
              <w:spacing w:after="0" w:line="240" w:lineRule="auto"/>
              <w:rPr>
                <w:rFonts w:asciiTheme="minorHAnsi" w:hAnsiTheme="minorHAnsi" w:cstheme="majorHAnsi"/>
                <w:sz w:val="20"/>
                <w:szCs w:val="20"/>
              </w:rPr>
            </w:pPr>
            <w:r w:rsidRPr="00E074EA">
              <w:rPr>
                <w:rFonts w:asciiTheme="minorHAnsi" w:hAnsiTheme="minorHAnsi" w:cstheme="majorHAnsi"/>
                <w:sz w:val="20"/>
                <w:szCs w:val="20"/>
              </w:rPr>
              <w:t>CAFT</w:t>
            </w:r>
          </w:p>
        </w:tc>
        <w:tc>
          <w:tcPr>
            <w:tcW w:w="6678" w:type="dxa"/>
          </w:tcPr>
          <w:p w:rsidR="00DD73AE" w:rsidRPr="00E074EA" w:rsidRDefault="00DD73AE" w:rsidP="007371A6">
            <w:pPr>
              <w:spacing w:after="0" w:line="240" w:lineRule="auto"/>
              <w:rPr>
                <w:rFonts w:asciiTheme="minorHAnsi" w:hAnsiTheme="minorHAnsi" w:cstheme="majorHAnsi"/>
                <w:sz w:val="20"/>
                <w:szCs w:val="20"/>
              </w:rPr>
            </w:pPr>
            <w:r w:rsidRPr="00E074EA">
              <w:rPr>
                <w:rFonts w:asciiTheme="minorHAnsi" w:hAnsiTheme="minorHAnsi" w:cstheme="majorHAnsi"/>
                <w:sz w:val="20"/>
                <w:szCs w:val="20"/>
              </w:rPr>
              <w:t>Customer Automated Funds Transfer Agreement</w:t>
            </w:r>
          </w:p>
        </w:tc>
      </w:tr>
    </w:tbl>
    <w:p w:rsidR="00E907E0" w:rsidRPr="002407D2" w:rsidRDefault="00E907E0" w:rsidP="00E907E0">
      <w:pPr>
        <w:pStyle w:val="Caption"/>
        <w:rPr>
          <w:rFonts w:asciiTheme="minorHAnsi" w:hAnsiTheme="minorHAnsi" w:cstheme="minorHAnsi"/>
        </w:rPr>
      </w:pPr>
    </w:p>
    <w:p w:rsidR="00E907E0" w:rsidRPr="002407D2" w:rsidRDefault="00E907E0" w:rsidP="00972A83">
      <w:pPr>
        <w:pStyle w:val="Heading2"/>
        <w:numPr>
          <w:ilvl w:val="0"/>
          <w:numId w:val="15"/>
        </w:numPr>
        <w:rPr>
          <w:rFonts w:asciiTheme="minorHAnsi" w:hAnsiTheme="minorHAnsi"/>
        </w:rPr>
      </w:pPr>
      <w:bookmarkStart w:id="28" w:name="_Toc290994550"/>
      <w:bookmarkStart w:id="29" w:name="_Toc297634877"/>
      <w:bookmarkStart w:id="30" w:name="_Toc301176931"/>
      <w:bookmarkStart w:id="31" w:name="_Toc513790400"/>
      <w:r w:rsidRPr="002407D2">
        <w:rPr>
          <w:rFonts w:asciiTheme="minorHAnsi" w:hAnsiTheme="minorHAnsi"/>
        </w:rPr>
        <w:t>Terms</w:t>
      </w:r>
      <w:bookmarkEnd w:id="28"/>
      <w:bookmarkEnd w:id="29"/>
      <w:bookmarkEnd w:id="30"/>
      <w:bookmarkEnd w:id="31"/>
    </w:p>
    <w:tbl>
      <w:tblPr>
        <w:tblStyle w:val="Corporate"/>
        <w:tblW w:w="8298" w:type="dxa"/>
        <w:tblLayout w:type="fixed"/>
        <w:tblLook w:val="0020" w:firstRow="1" w:lastRow="0" w:firstColumn="0" w:lastColumn="0" w:noHBand="0" w:noVBand="0"/>
      </w:tblPr>
      <w:tblGrid>
        <w:gridCol w:w="1620"/>
        <w:gridCol w:w="6678"/>
      </w:tblGrid>
      <w:tr w:rsidR="00E907E0" w:rsidRPr="002407D2" w:rsidTr="003E57A6">
        <w:trPr>
          <w:cnfStyle w:val="100000000000" w:firstRow="1" w:lastRow="0" w:firstColumn="0" w:lastColumn="0" w:oddVBand="0" w:evenVBand="0" w:oddHBand="0" w:evenHBand="0" w:firstRowFirstColumn="0" w:firstRowLastColumn="0" w:lastRowFirstColumn="0" w:lastRowLastColumn="0"/>
        </w:trPr>
        <w:tc>
          <w:tcPr>
            <w:tcW w:w="1620" w:type="dxa"/>
          </w:tcPr>
          <w:p w:rsidR="00E907E0" w:rsidRPr="002407D2" w:rsidRDefault="00E907E0" w:rsidP="007371A6">
            <w:pPr>
              <w:spacing w:after="0" w:line="240" w:lineRule="auto"/>
              <w:rPr>
                <w:rFonts w:asciiTheme="minorHAnsi" w:hAnsiTheme="minorHAnsi" w:cstheme="majorHAnsi"/>
              </w:rPr>
            </w:pPr>
            <w:bookmarkStart w:id="32" w:name="OLE_LINK5"/>
            <w:r w:rsidRPr="002407D2">
              <w:rPr>
                <w:rFonts w:asciiTheme="minorHAnsi" w:hAnsiTheme="minorHAnsi" w:cstheme="majorHAnsi"/>
              </w:rPr>
              <w:t>Term</w:t>
            </w:r>
          </w:p>
        </w:tc>
        <w:tc>
          <w:tcPr>
            <w:tcW w:w="6678" w:type="dxa"/>
          </w:tcPr>
          <w:p w:rsidR="00E907E0" w:rsidRPr="002407D2" w:rsidRDefault="00E907E0" w:rsidP="007371A6">
            <w:pPr>
              <w:spacing w:after="0" w:line="240" w:lineRule="auto"/>
              <w:rPr>
                <w:rFonts w:asciiTheme="minorHAnsi" w:hAnsiTheme="minorHAnsi" w:cstheme="majorHAnsi"/>
              </w:rPr>
            </w:pPr>
            <w:r w:rsidRPr="002407D2">
              <w:rPr>
                <w:rFonts w:asciiTheme="minorHAnsi" w:hAnsiTheme="minorHAnsi" w:cstheme="majorHAnsi"/>
              </w:rPr>
              <w:t>Definition</w:t>
            </w:r>
          </w:p>
        </w:tc>
      </w:tr>
      <w:tr w:rsidR="00E907E0" w:rsidRPr="002407D2" w:rsidTr="003E57A6">
        <w:trPr>
          <w:cnfStyle w:val="000000100000" w:firstRow="0" w:lastRow="0" w:firstColumn="0" w:lastColumn="0" w:oddVBand="0" w:evenVBand="0" w:oddHBand="1" w:evenHBand="0" w:firstRowFirstColumn="0" w:firstRowLastColumn="0" w:lastRowFirstColumn="0" w:lastRowLastColumn="0"/>
        </w:trPr>
        <w:tc>
          <w:tcPr>
            <w:tcW w:w="1620" w:type="dxa"/>
          </w:tcPr>
          <w:p w:rsidR="00E907E0" w:rsidRPr="0037073D" w:rsidRDefault="0037073D" w:rsidP="007371A6">
            <w:pPr>
              <w:spacing w:after="0" w:line="240" w:lineRule="auto"/>
              <w:rPr>
                <w:rFonts w:asciiTheme="minorHAnsi" w:hAnsiTheme="minorHAnsi" w:cstheme="majorHAnsi"/>
                <w:sz w:val="20"/>
              </w:rPr>
            </w:pPr>
            <w:r w:rsidRPr="0037073D">
              <w:rPr>
                <w:rFonts w:asciiTheme="minorHAnsi" w:hAnsiTheme="minorHAnsi" w:cstheme="majorHAnsi"/>
                <w:sz w:val="20"/>
              </w:rPr>
              <w:t>OneSpan Sign</w:t>
            </w:r>
          </w:p>
        </w:tc>
        <w:tc>
          <w:tcPr>
            <w:tcW w:w="6678" w:type="dxa"/>
          </w:tcPr>
          <w:p w:rsidR="00E907E0" w:rsidRPr="0037073D" w:rsidRDefault="005901E6" w:rsidP="007371A6">
            <w:pPr>
              <w:spacing w:after="0" w:line="240" w:lineRule="auto"/>
              <w:rPr>
                <w:rFonts w:asciiTheme="minorHAnsi" w:hAnsiTheme="minorHAnsi" w:cstheme="majorHAnsi"/>
                <w:sz w:val="20"/>
              </w:rPr>
            </w:pPr>
            <w:r>
              <w:rPr>
                <w:rFonts w:asciiTheme="minorHAnsi" w:hAnsiTheme="minorHAnsi" w:cstheme="majorHAnsi"/>
                <w:sz w:val="20"/>
              </w:rPr>
              <w:t>Formerly eSign</w:t>
            </w:r>
            <w:r w:rsidRPr="0037073D">
              <w:rPr>
                <w:rFonts w:asciiTheme="minorHAnsi" w:hAnsiTheme="minorHAnsi" w:cstheme="majorHAnsi"/>
                <w:sz w:val="20"/>
              </w:rPr>
              <w:t>Live</w:t>
            </w:r>
            <w:r>
              <w:rPr>
                <w:rFonts w:asciiTheme="minorHAnsi" w:hAnsiTheme="minorHAnsi" w:cstheme="majorHAnsi"/>
                <w:sz w:val="20"/>
              </w:rPr>
              <w:t xml:space="preserve"> is the e-signature solution currently used by Virtual Branch</w:t>
            </w:r>
          </w:p>
        </w:tc>
      </w:tr>
      <w:tr w:rsidR="00E907E0" w:rsidRPr="002407D2" w:rsidTr="003E57A6">
        <w:trPr>
          <w:cnfStyle w:val="000000010000" w:firstRow="0" w:lastRow="0" w:firstColumn="0" w:lastColumn="0" w:oddVBand="0" w:evenVBand="0" w:oddHBand="0" w:evenHBand="1" w:firstRowFirstColumn="0" w:firstRowLastColumn="0" w:lastRowFirstColumn="0" w:lastRowLastColumn="0"/>
        </w:trPr>
        <w:tc>
          <w:tcPr>
            <w:tcW w:w="1620" w:type="dxa"/>
          </w:tcPr>
          <w:p w:rsidR="00E907E0" w:rsidRPr="00357B66" w:rsidRDefault="00911CE8" w:rsidP="007371A6">
            <w:pPr>
              <w:spacing w:after="0" w:line="240" w:lineRule="auto"/>
              <w:rPr>
                <w:rFonts w:asciiTheme="minorHAnsi" w:hAnsiTheme="minorHAnsi" w:cstheme="majorHAnsi"/>
                <w:color w:val="7030A0"/>
                <w:sz w:val="20"/>
              </w:rPr>
            </w:pPr>
            <w:r w:rsidRPr="00357B66">
              <w:rPr>
                <w:rFonts w:asciiTheme="minorHAnsi" w:hAnsiTheme="minorHAnsi" w:cstheme="majorHAnsi"/>
                <w:color w:val="7030A0"/>
                <w:sz w:val="20"/>
              </w:rPr>
              <w:t>Form Wizard</w:t>
            </w:r>
          </w:p>
        </w:tc>
        <w:tc>
          <w:tcPr>
            <w:tcW w:w="6678" w:type="dxa"/>
          </w:tcPr>
          <w:p w:rsidR="00E907E0" w:rsidRPr="00357B66" w:rsidRDefault="00911CE8" w:rsidP="007371A6">
            <w:pPr>
              <w:spacing w:after="0" w:line="240" w:lineRule="auto"/>
              <w:rPr>
                <w:rFonts w:asciiTheme="minorHAnsi" w:hAnsiTheme="minorHAnsi" w:cstheme="majorHAnsi"/>
                <w:color w:val="7030A0"/>
                <w:sz w:val="20"/>
              </w:rPr>
            </w:pPr>
            <w:r w:rsidRPr="00357B66">
              <w:rPr>
                <w:rFonts w:asciiTheme="minorHAnsi" w:hAnsiTheme="minorHAnsi" w:cstheme="majorHAnsi"/>
                <w:color w:val="7030A0"/>
                <w:sz w:val="20"/>
              </w:rPr>
              <w:t>The initial application</w:t>
            </w:r>
            <w:r w:rsidR="008D31A2" w:rsidRPr="00357B66">
              <w:rPr>
                <w:rFonts w:asciiTheme="minorHAnsi" w:hAnsiTheme="minorHAnsi" w:cstheme="majorHAnsi"/>
                <w:color w:val="7030A0"/>
                <w:sz w:val="20"/>
              </w:rPr>
              <w:t xml:space="preserve"> that data</w:t>
            </w:r>
            <w:r w:rsidRPr="00357B66">
              <w:rPr>
                <w:rFonts w:asciiTheme="minorHAnsi" w:hAnsiTheme="minorHAnsi" w:cstheme="majorHAnsi"/>
                <w:color w:val="7030A0"/>
                <w:sz w:val="20"/>
              </w:rPr>
              <w:t xml:space="preserve"> is gathered on</w:t>
            </w:r>
          </w:p>
        </w:tc>
      </w:tr>
      <w:tr w:rsidR="00911CE8" w:rsidRPr="002407D2" w:rsidTr="003E57A6">
        <w:trPr>
          <w:cnfStyle w:val="000000100000" w:firstRow="0" w:lastRow="0" w:firstColumn="0" w:lastColumn="0" w:oddVBand="0" w:evenVBand="0" w:oddHBand="1" w:evenHBand="0" w:firstRowFirstColumn="0" w:firstRowLastColumn="0" w:lastRowFirstColumn="0" w:lastRowLastColumn="0"/>
        </w:trPr>
        <w:tc>
          <w:tcPr>
            <w:tcW w:w="1620" w:type="dxa"/>
          </w:tcPr>
          <w:p w:rsidR="00911CE8" w:rsidRPr="00357B66" w:rsidRDefault="00911CE8" w:rsidP="007371A6">
            <w:pPr>
              <w:spacing w:after="0" w:line="240" w:lineRule="auto"/>
              <w:rPr>
                <w:rFonts w:asciiTheme="minorHAnsi" w:hAnsiTheme="minorHAnsi" w:cstheme="majorHAnsi"/>
                <w:color w:val="7030A0"/>
                <w:sz w:val="20"/>
              </w:rPr>
            </w:pPr>
            <w:r w:rsidRPr="00357B66">
              <w:rPr>
                <w:rFonts w:asciiTheme="minorHAnsi" w:hAnsiTheme="minorHAnsi" w:cstheme="majorHAnsi"/>
                <w:color w:val="7030A0"/>
                <w:sz w:val="20"/>
              </w:rPr>
              <w:t>Child Forms</w:t>
            </w:r>
          </w:p>
        </w:tc>
        <w:tc>
          <w:tcPr>
            <w:tcW w:w="6678" w:type="dxa"/>
          </w:tcPr>
          <w:p w:rsidR="00911CE8" w:rsidRPr="00357B66" w:rsidRDefault="00911CE8" w:rsidP="007371A6">
            <w:pPr>
              <w:spacing w:after="0" w:line="240" w:lineRule="auto"/>
              <w:rPr>
                <w:rFonts w:asciiTheme="minorHAnsi" w:hAnsiTheme="minorHAnsi" w:cstheme="majorHAnsi"/>
                <w:color w:val="7030A0"/>
                <w:sz w:val="20"/>
              </w:rPr>
            </w:pPr>
            <w:r w:rsidRPr="00357B66">
              <w:rPr>
                <w:rFonts w:asciiTheme="minorHAnsi" w:hAnsiTheme="minorHAnsi" w:cstheme="majorHAnsi"/>
                <w:color w:val="7030A0"/>
                <w:sz w:val="20"/>
              </w:rPr>
              <w:t xml:space="preserve">The </w:t>
            </w:r>
            <w:r w:rsidR="008D31A2" w:rsidRPr="00357B66">
              <w:rPr>
                <w:rFonts w:asciiTheme="minorHAnsi" w:hAnsiTheme="minorHAnsi" w:cstheme="majorHAnsi"/>
                <w:color w:val="7030A0"/>
                <w:sz w:val="20"/>
              </w:rPr>
              <w:t>existing forms where data</w:t>
            </w:r>
            <w:r w:rsidRPr="00357B66">
              <w:rPr>
                <w:rFonts w:asciiTheme="minorHAnsi" w:hAnsiTheme="minorHAnsi" w:cstheme="majorHAnsi"/>
                <w:color w:val="7030A0"/>
                <w:sz w:val="20"/>
              </w:rPr>
              <w:t xml:space="preserve"> gathered in the Form Wizard is populated onto (e.g. Visa information is gathered on the Form Wizard and populated onto the 4097</w:t>
            </w:r>
            <w:r w:rsidR="00357B66" w:rsidRPr="00357B66">
              <w:rPr>
                <w:rFonts w:asciiTheme="minorHAnsi" w:hAnsiTheme="minorHAnsi" w:cstheme="majorHAnsi"/>
                <w:color w:val="7030A0"/>
                <w:sz w:val="20"/>
              </w:rPr>
              <w:t xml:space="preserve"> child form</w:t>
            </w:r>
            <w:r w:rsidRPr="00357B66">
              <w:rPr>
                <w:rFonts w:asciiTheme="minorHAnsi" w:hAnsiTheme="minorHAnsi" w:cstheme="majorHAnsi"/>
                <w:color w:val="7030A0"/>
                <w:sz w:val="20"/>
              </w:rPr>
              <w:t>)</w:t>
            </w:r>
          </w:p>
        </w:tc>
      </w:tr>
      <w:bookmarkEnd w:id="32"/>
    </w:tbl>
    <w:p w:rsidR="00E907E0" w:rsidRPr="002407D2" w:rsidRDefault="00E907E0" w:rsidP="00E907E0">
      <w:pPr>
        <w:rPr>
          <w:rFonts w:asciiTheme="minorHAnsi" w:hAnsiTheme="minorHAnsi" w:cstheme="minorHAnsi"/>
          <w:i/>
          <w:color w:val="3333FF"/>
          <w:sz w:val="20"/>
          <w:szCs w:val="20"/>
        </w:rPr>
      </w:pPr>
      <w:r w:rsidRPr="002407D2">
        <w:rPr>
          <w:rFonts w:asciiTheme="minorHAnsi" w:hAnsiTheme="minorHAnsi" w:cstheme="minorHAnsi"/>
          <w:i/>
          <w:color w:val="3333FF"/>
          <w:sz w:val="20"/>
          <w:szCs w:val="20"/>
        </w:rPr>
        <w:br w:type="page"/>
      </w:r>
    </w:p>
    <w:bookmarkStart w:id="33" w:name="_Toc257101308" w:displacedByCustomXml="next"/>
    <w:bookmarkStart w:id="34" w:name="_Toc257033097" w:displacedByCustomXml="next"/>
    <w:sdt>
      <w:sdtPr>
        <w:rPr>
          <w:rFonts w:asciiTheme="minorHAnsi" w:hAnsiTheme="minorHAnsi" w:cstheme="minorHAnsi"/>
          <w:b/>
          <w:bCs/>
        </w:rPr>
        <w:id w:val="496257893"/>
        <w:docPartObj>
          <w:docPartGallery w:val="Table of Contents"/>
          <w:docPartUnique/>
        </w:docPartObj>
      </w:sdtPr>
      <w:sdtEndPr>
        <w:rPr>
          <w:rFonts w:cs="Times New Roman"/>
          <w:b w:val="0"/>
          <w:bCs w:val="0"/>
          <w:sz w:val="18"/>
          <w:szCs w:val="18"/>
        </w:rPr>
      </w:sdtEndPr>
      <w:sdtContent>
        <w:p w:rsidR="00E907E0" w:rsidRPr="002407D2" w:rsidRDefault="00E907E0" w:rsidP="00E907E0">
          <w:pPr>
            <w:rPr>
              <w:rFonts w:asciiTheme="minorHAnsi" w:hAnsiTheme="minorHAnsi" w:cstheme="minorHAnsi"/>
              <w:b/>
            </w:rPr>
          </w:pPr>
          <w:r w:rsidRPr="002407D2">
            <w:rPr>
              <w:rStyle w:val="Heading1Char"/>
              <w:rFonts w:cstheme="minorHAnsi"/>
            </w:rPr>
            <w:t>Table of Contents</w:t>
          </w:r>
        </w:p>
        <w:p w:rsidR="009E57FF" w:rsidRDefault="00E907E0">
          <w:pPr>
            <w:pStyle w:val="TOC1"/>
            <w:tabs>
              <w:tab w:val="left" w:pos="432"/>
            </w:tabs>
            <w:rPr>
              <w:rFonts w:asciiTheme="minorHAnsi" w:eastAsiaTheme="minorEastAsia" w:hAnsiTheme="minorHAnsi" w:cstheme="minorBidi"/>
              <w:color w:val="auto"/>
              <w:lang w:val="en-CA" w:eastAsia="en-CA"/>
            </w:rPr>
          </w:pPr>
          <w:r w:rsidRPr="002407D2">
            <w:rPr>
              <w:rFonts w:asciiTheme="minorHAnsi" w:hAnsiTheme="minorHAnsi" w:cstheme="minorHAnsi"/>
              <w:b/>
              <w:caps/>
              <w:sz w:val="18"/>
              <w:szCs w:val="18"/>
            </w:rPr>
            <w:fldChar w:fldCharType="begin"/>
          </w:r>
          <w:r w:rsidRPr="002407D2">
            <w:rPr>
              <w:rFonts w:asciiTheme="minorHAnsi" w:hAnsiTheme="minorHAnsi" w:cstheme="minorHAnsi"/>
              <w:sz w:val="18"/>
              <w:szCs w:val="18"/>
            </w:rPr>
            <w:instrText xml:space="preserve"> TOC \o "1-3" \h \z \u </w:instrText>
          </w:r>
          <w:r w:rsidRPr="002407D2">
            <w:rPr>
              <w:rFonts w:asciiTheme="minorHAnsi" w:hAnsiTheme="minorHAnsi" w:cstheme="minorHAnsi"/>
              <w:b/>
              <w:caps/>
              <w:sz w:val="18"/>
              <w:szCs w:val="18"/>
            </w:rPr>
            <w:fldChar w:fldCharType="separate"/>
          </w:r>
          <w:hyperlink w:anchor="_Toc513790394" w:history="1">
            <w:r w:rsidR="009E57FF" w:rsidRPr="00AC7365">
              <w:rPr>
                <w:rStyle w:val="Hyperlink"/>
              </w:rPr>
              <w:t>1</w:t>
            </w:r>
            <w:r w:rsidR="009E57FF">
              <w:rPr>
                <w:rFonts w:asciiTheme="minorHAnsi" w:eastAsiaTheme="minorEastAsia" w:hAnsiTheme="minorHAnsi" w:cstheme="minorBidi"/>
                <w:color w:val="auto"/>
                <w:lang w:val="en-CA" w:eastAsia="en-CA"/>
              </w:rPr>
              <w:tab/>
            </w:r>
            <w:r w:rsidR="009E57FF" w:rsidRPr="00AC7365">
              <w:rPr>
                <w:rStyle w:val="Hyperlink"/>
              </w:rPr>
              <w:t>Document Information</w:t>
            </w:r>
            <w:r w:rsidR="009E57FF">
              <w:rPr>
                <w:webHidden/>
              </w:rPr>
              <w:tab/>
            </w:r>
            <w:r w:rsidR="009E57FF">
              <w:rPr>
                <w:webHidden/>
              </w:rPr>
              <w:fldChar w:fldCharType="begin"/>
            </w:r>
            <w:r w:rsidR="009E57FF">
              <w:rPr>
                <w:webHidden/>
              </w:rPr>
              <w:instrText xml:space="preserve"> PAGEREF _Toc513790394 \h </w:instrText>
            </w:r>
            <w:r w:rsidR="009E57FF">
              <w:rPr>
                <w:webHidden/>
              </w:rPr>
            </w:r>
            <w:r w:rsidR="009E57FF">
              <w:rPr>
                <w:webHidden/>
              </w:rPr>
              <w:fldChar w:fldCharType="separate"/>
            </w:r>
            <w:r w:rsidR="00747935">
              <w:rPr>
                <w:webHidden/>
              </w:rPr>
              <w:t>2</w:t>
            </w:r>
            <w:r w:rsidR="009E57FF">
              <w:rPr>
                <w:webHidden/>
              </w:rPr>
              <w:fldChar w:fldCharType="end"/>
            </w:r>
          </w:hyperlink>
        </w:p>
        <w:p w:rsidR="009E57FF" w:rsidRDefault="00720567">
          <w:pPr>
            <w:pStyle w:val="TOC2"/>
            <w:tabs>
              <w:tab w:val="left" w:pos="432"/>
            </w:tabs>
            <w:rPr>
              <w:rFonts w:asciiTheme="minorHAnsi" w:eastAsiaTheme="minorEastAsia" w:hAnsiTheme="minorHAnsi" w:cstheme="minorBidi"/>
              <w:b w:val="0"/>
              <w:noProof/>
              <w:color w:val="auto"/>
              <w:sz w:val="22"/>
              <w:lang w:val="en-CA" w:eastAsia="en-CA"/>
            </w:rPr>
          </w:pPr>
          <w:hyperlink w:anchor="_Toc513790395" w:history="1">
            <w:r w:rsidR="009E57FF" w:rsidRPr="00AC7365">
              <w:rPr>
                <w:rStyle w:val="Hyperlink"/>
                <w:noProof/>
              </w:rPr>
              <w:t>1.</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Revision History</w:t>
            </w:r>
            <w:r w:rsidR="009E57FF">
              <w:rPr>
                <w:noProof/>
                <w:webHidden/>
              </w:rPr>
              <w:tab/>
            </w:r>
            <w:r w:rsidR="009E57FF">
              <w:rPr>
                <w:noProof/>
                <w:webHidden/>
              </w:rPr>
              <w:fldChar w:fldCharType="begin"/>
            </w:r>
            <w:r w:rsidR="009E57FF">
              <w:rPr>
                <w:noProof/>
                <w:webHidden/>
              </w:rPr>
              <w:instrText xml:space="preserve"> PAGEREF _Toc513790395 \h </w:instrText>
            </w:r>
            <w:r w:rsidR="009E57FF">
              <w:rPr>
                <w:noProof/>
                <w:webHidden/>
              </w:rPr>
            </w:r>
            <w:r w:rsidR="009E57FF">
              <w:rPr>
                <w:noProof/>
                <w:webHidden/>
              </w:rPr>
              <w:fldChar w:fldCharType="separate"/>
            </w:r>
            <w:r w:rsidR="00747935">
              <w:rPr>
                <w:noProof/>
                <w:webHidden/>
              </w:rPr>
              <w:t>2</w:t>
            </w:r>
            <w:r w:rsidR="009E57FF">
              <w:rPr>
                <w:noProof/>
                <w:webHidden/>
              </w:rPr>
              <w:fldChar w:fldCharType="end"/>
            </w:r>
          </w:hyperlink>
        </w:p>
        <w:p w:rsidR="009E57FF" w:rsidRDefault="00720567">
          <w:pPr>
            <w:pStyle w:val="TOC2"/>
            <w:tabs>
              <w:tab w:val="left" w:pos="432"/>
            </w:tabs>
            <w:rPr>
              <w:rFonts w:asciiTheme="minorHAnsi" w:eastAsiaTheme="minorEastAsia" w:hAnsiTheme="minorHAnsi" w:cstheme="minorBidi"/>
              <w:b w:val="0"/>
              <w:noProof/>
              <w:color w:val="auto"/>
              <w:sz w:val="22"/>
              <w:lang w:val="en-CA" w:eastAsia="en-CA"/>
            </w:rPr>
          </w:pPr>
          <w:hyperlink w:anchor="_Toc513790396" w:history="1">
            <w:r w:rsidR="009E57FF" w:rsidRPr="00AC7365">
              <w:rPr>
                <w:rStyle w:val="Hyperlink"/>
                <w:noProof/>
              </w:rPr>
              <w:t>2.</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Review and Contributions</w:t>
            </w:r>
            <w:r w:rsidR="009E57FF">
              <w:rPr>
                <w:noProof/>
                <w:webHidden/>
              </w:rPr>
              <w:tab/>
            </w:r>
            <w:r w:rsidR="009E57FF">
              <w:rPr>
                <w:noProof/>
                <w:webHidden/>
              </w:rPr>
              <w:fldChar w:fldCharType="begin"/>
            </w:r>
            <w:r w:rsidR="009E57FF">
              <w:rPr>
                <w:noProof/>
                <w:webHidden/>
              </w:rPr>
              <w:instrText xml:space="preserve"> PAGEREF _Toc513790396 \h </w:instrText>
            </w:r>
            <w:r w:rsidR="009E57FF">
              <w:rPr>
                <w:noProof/>
                <w:webHidden/>
              </w:rPr>
            </w:r>
            <w:r w:rsidR="009E57FF">
              <w:rPr>
                <w:noProof/>
                <w:webHidden/>
              </w:rPr>
              <w:fldChar w:fldCharType="separate"/>
            </w:r>
            <w:r w:rsidR="00747935">
              <w:rPr>
                <w:noProof/>
                <w:webHidden/>
              </w:rPr>
              <w:t>2</w:t>
            </w:r>
            <w:r w:rsidR="009E57FF">
              <w:rPr>
                <w:noProof/>
                <w:webHidden/>
              </w:rPr>
              <w:fldChar w:fldCharType="end"/>
            </w:r>
          </w:hyperlink>
        </w:p>
        <w:p w:rsidR="009E57FF" w:rsidRDefault="00720567">
          <w:pPr>
            <w:pStyle w:val="TOC2"/>
            <w:tabs>
              <w:tab w:val="left" w:pos="432"/>
            </w:tabs>
            <w:rPr>
              <w:rFonts w:asciiTheme="minorHAnsi" w:eastAsiaTheme="minorEastAsia" w:hAnsiTheme="minorHAnsi" w:cstheme="minorBidi"/>
              <w:b w:val="0"/>
              <w:noProof/>
              <w:color w:val="auto"/>
              <w:sz w:val="22"/>
              <w:lang w:val="en-CA" w:eastAsia="en-CA"/>
            </w:rPr>
          </w:pPr>
          <w:hyperlink w:anchor="_Toc513790397" w:history="1">
            <w:r w:rsidR="009E57FF" w:rsidRPr="00AC7365">
              <w:rPr>
                <w:rStyle w:val="Hyperlink"/>
                <w:noProof/>
              </w:rPr>
              <w:t>3.</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Related Document References</w:t>
            </w:r>
            <w:r w:rsidR="009E57FF">
              <w:rPr>
                <w:noProof/>
                <w:webHidden/>
              </w:rPr>
              <w:tab/>
            </w:r>
            <w:r w:rsidR="009E57FF">
              <w:rPr>
                <w:noProof/>
                <w:webHidden/>
              </w:rPr>
              <w:fldChar w:fldCharType="begin"/>
            </w:r>
            <w:r w:rsidR="009E57FF">
              <w:rPr>
                <w:noProof/>
                <w:webHidden/>
              </w:rPr>
              <w:instrText xml:space="preserve"> PAGEREF _Toc513790397 \h </w:instrText>
            </w:r>
            <w:r w:rsidR="009E57FF">
              <w:rPr>
                <w:noProof/>
                <w:webHidden/>
              </w:rPr>
            </w:r>
            <w:r w:rsidR="009E57FF">
              <w:rPr>
                <w:noProof/>
                <w:webHidden/>
              </w:rPr>
              <w:fldChar w:fldCharType="separate"/>
            </w:r>
            <w:r w:rsidR="00747935">
              <w:rPr>
                <w:noProof/>
                <w:webHidden/>
              </w:rPr>
              <w:t>2</w:t>
            </w:r>
            <w:r w:rsidR="009E57FF">
              <w:rPr>
                <w:noProof/>
                <w:webHidden/>
              </w:rPr>
              <w:fldChar w:fldCharType="end"/>
            </w:r>
          </w:hyperlink>
        </w:p>
        <w:p w:rsidR="009E57FF" w:rsidRDefault="00720567">
          <w:pPr>
            <w:pStyle w:val="TOC1"/>
            <w:tabs>
              <w:tab w:val="left" w:pos="432"/>
            </w:tabs>
            <w:rPr>
              <w:rFonts w:asciiTheme="minorHAnsi" w:eastAsiaTheme="minorEastAsia" w:hAnsiTheme="minorHAnsi" w:cstheme="minorBidi"/>
              <w:color w:val="auto"/>
              <w:lang w:val="en-CA" w:eastAsia="en-CA"/>
            </w:rPr>
          </w:pPr>
          <w:hyperlink w:anchor="_Toc513790398" w:history="1">
            <w:r w:rsidR="009E57FF" w:rsidRPr="00AC7365">
              <w:rPr>
                <w:rStyle w:val="Hyperlink"/>
              </w:rPr>
              <w:t>2</w:t>
            </w:r>
            <w:r w:rsidR="009E57FF">
              <w:rPr>
                <w:rFonts w:asciiTheme="minorHAnsi" w:eastAsiaTheme="minorEastAsia" w:hAnsiTheme="minorHAnsi" w:cstheme="minorBidi"/>
                <w:color w:val="auto"/>
                <w:lang w:val="en-CA" w:eastAsia="en-CA"/>
              </w:rPr>
              <w:tab/>
            </w:r>
            <w:r w:rsidR="009E57FF" w:rsidRPr="00AC7365">
              <w:rPr>
                <w:rStyle w:val="Hyperlink"/>
              </w:rPr>
              <w:t>Glossary</w:t>
            </w:r>
            <w:r w:rsidR="009E57FF">
              <w:rPr>
                <w:webHidden/>
              </w:rPr>
              <w:tab/>
            </w:r>
            <w:r w:rsidR="009E57FF">
              <w:rPr>
                <w:webHidden/>
              </w:rPr>
              <w:fldChar w:fldCharType="begin"/>
            </w:r>
            <w:r w:rsidR="009E57FF">
              <w:rPr>
                <w:webHidden/>
              </w:rPr>
              <w:instrText xml:space="preserve"> PAGEREF _Toc513790398 \h </w:instrText>
            </w:r>
            <w:r w:rsidR="009E57FF">
              <w:rPr>
                <w:webHidden/>
              </w:rPr>
            </w:r>
            <w:r w:rsidR="009E57FF">
              <w:rPr>
                <w:webHidden/>
              </w:rPr>
              <w:fldChar w:fldCharType="separate"/>
            </w:r>
            <w:r w:rsidR="00747935">
              <w:rPr>
                <w:webHidden/>
              </w:rPr>
              <w:t>3</w:t>
            </w:r>
            <w:r w:rsidR="009E57FF">
              <w:rPr>
                <w:webHidden/>
              </w:rPr>
              <w:fldChar w:fldCharType="end"/>
            </w:r>
          </w:hyperlink>
        </w:p>
        <w:p w:rsidR="009E57FF" w:rsidRDefault="00720567">
          <w:pPr>
            <w:pStyle w:val="TOC2"/>
            <w:tabs>
              <w:tab w:val="left" w:pos="432"/>
            </w:tabs>
            <w:rPr>
              <w:rFonts w:asciiTheme="minorHAnsi" w:eastAsiaTheme="minorEastAsia" w:hAnsiTheme="minorHAnsi" w:cstheme="minorBidi"/>
              <w:b w:val="0"/>
              <w:noProof/>
              <w:color w:val="auto"/>
              <w:sz w:val="22"/>
              <w:lang w:val="en-CA" w:eastAsia="en-CA"/>
            </w:rPr>
          </w:pPr>
          <w:hyperlink w:anchor="_Toc513790399" w:history="1">
            <w:r w:rsidR="009E57FF" w:rsidRPr="00AC7365">
              <w:rPr>
                <w:rStyle w:val="Hyperlink"/>
                <w:noProof/>
              </w:rPr>
              <w:t>1.</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Acronyms</w:t>
            </w:r>
            <w:r w:rsidR="009E57FF">
              <w:rPr>
                <w:noProof/>
                <w:webHidden/>
              </w:rPr>
              <w:tab/>
            </w:r>
            <w:r w:rsidR="009E57FF">
              <w:rPr>
                <w:noProof/>
                <w:webHidden/>
              </w:rPr>
              <w:fldChar w:fldCharType="begin"/>
            </w:r>
            <w:r w:rsidR="009E57FF">
              <w:rPr>
                <w:noProof/>
                <w:webHidden/>
              </w:rPr>
              <w:instrText xml:space="preserve"> PAGEREF _Toc513790399 \h </w:instrText>
            </w:r>
            <w:r w:rsidR="009E57FF">
              <w:rPr>
                <w:noProof/>
                <w:webHidden/>
              </w:rPr>
            </w:r>
            <w:r w:rsidR="009E57FF">
              <w:rPr>
                <w:noProof/>
                <w:webHidden/>
              </w:rPr>
              <w:fldChar w:fldCharType="separate"/>
            </w:r>
            <w:r w:rsidR="00747935">
              <w:rPr>
                <w:noProof/>
                <w:webHidden/>
              </w:rPr>
              <w:t>3</w:t>
            </w:r>
            <w:r w:rsidR="009E57FF">
              <w:rPr>
                <w:noProof/>
                <w:webHidden/>
              </w:rPr>
              <w:fldChar w:fldCharType="end"/>
            </w:r>
          </w:hyperlink>
        </w:p>
        <w:p w:rsidR="009E57FF" w:rsidRDefault="00720567">
          <w:pPr>
            <w:pStyle w:val="TOC2"/>
            <w:tabs>
              <w:tab w:val="left" w:pos="432"/>
            </w:tabs>
            <w:rPr>
              <w:rFonts w:asciiTheme="minorHAnsi" w:eastAsiaTheme="minorEastAsia" w:hAnsiTheme="minorHAnsi" w:cstheme="minorBidi"/>
              <w:b w:val="0"/>
              <w:noProof/>
              <w:color w:val="auto"/>
              <w:sz w:val="22"/>
              <w:lang w:val="en-CA" w:eastAsia="en-CA"/>
            </w:rPr>
          </w:pPr>
          <w:hyperlink w:anchor="_Toc513790400" w:history="1">
            <w:r w:rsidR="009E57FF" w:rsidRPr="00AC7365">
              <w:rPr>
                <w:rStyle w:val="Hyperlink"/>
                <w:noProof/>
              </w:rPr>
              <w:t>2.</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Terms</w:t>
            </w:r>
            <w:r w:rsidR="009E57FF">
              <w:rPr>
                <w:noProof/>
                <w:webHidden/>
              </w:rPr>
              <w:tab/>
            </w:r>
            <w:r w:rsidR="009E57FF">
              <w:rPr>
                <w:noProof/>
                <w:webHidden/>
              </w:rPr>
              <w:fldChar w:fldCharType="begin"/>
            </w:r>
            <w:r w:rsidR="009E57FF">
              <w:rPr>
                <w:noProof/>
                <w:webHidden/>
              </w:rPr>
              <w:instrText xml:space="preserve"> PAGEREF _Toc513790400 \h </w:instrText>
            </w:r>
            <w:r w:rsidR="009E57FF">
              <w:rPr>
                <w:noProof/>
                <w:webHidden/>
              </w:rPr>
            </w:r>
            <w:r w:rsidR="009E57FF">
              <w:rPr>
                <w:noProof/>
                <w:webHidden/>
              </w:rPr>
              <w:fldChar w:fldCharType="separate"/>
            </w:r>
            <w:r w:rsidR="00747935">
              <w:rPr>
                <w:noProof/>
                <w:webHidden/>
              </w:rPr>
              <w:t>3</w:t>
            </w:r>
            <w:r w:rsidR="009E57FF">
              <w:rPr>
                <w:noProof/>
                <w:webHidden/>
              </w:rPr>
              <w:fldChar w:fldCharType="end"/>
            </w:r>
          </w:hyperlink>
        </w:p>
        <w:p w:rsidR="009E57FF" w:rsidRDefault="00720567">
          <w:pPr>
            <w:pStyle w:val="TOC1"/>
            <w:tabs>
              <w:tab w:val="left" w:pos="432"/>
            </w:tabs>
            <w:rPr>
              <w:rFonts w:asciiTheme="minorHAnsi" w:eastAsiaTheme="minorEastAsia" w:hAnsiTheme="minorHAnsi" w:cstheme="minorBidi"/>
              <w:color w:val="auto"/>
              <w:lang w:val="en-CA" w:eastAsia="en-CA"/>
            </w:rPr>
          </w:pPr>
          <w:hyperlink w:anchor="_Toc513790401" w:history="1">
            <w:r w:rsidR="009E57FF" w:rsidRPr="00AC7365">
              <w:rPr>
                <w:rStyle w:val="Hyperlink"/>
              </w:rPr>
              <w:t>3</w:t>
            </w:r>
            <w:r w:rsidR="009E57FF">
              <w:rPr>
                <w:rFonts w:asciiTheme="minorHAnsi" w:eastAsiaTheme="minorEastAsia" w:hAnsiTheme="minorHAnsi" w:cstheme="minorBidi"/>
                <w:color w:val="auto"/>
                <w:lang w:val="en-CA" w:eastAsia="en-CA"/>
              </w:rPr>
              <w:tab/>
            </w:r>
            <w:r w:rsidR="009E57FF" w:rsidRPr="00AC7365">
              <w:rPr>
                <w:rStyle w:val="Hyperlink"/>
              </w:rPr>
              <w:t>Document Purpose</w:t>
            </w:r>
            <w:r w:rsidR="009E57FF">
              <w:rPr>
                <w:webHidden/>
              </w:rPr>
              <w:tab/>
            </w:r>
            <w:r w:rsidR="009E57FF">
              <w:rPr>
                <w:webHidden/>
              </w:rPr>
              <w:fldChar w:fldCharType="begin"/>
            </w:r>
            <w:r w:rsidR="009E57FF">
              <w:rPr>
                <w:webHidden/>
              </w:rPr>
              <w:instrText xml:space="preserve"> PAGEREF _Toc513790401 \h </w:instrText>
            </w:r>
            <w:r w:rsidR="009E57FF">
              <w:rPr>
                <w:webHidden/>
              </w:rPr>
            </w:r>
            <w:r w:rsidR="009E57FF">
              <w:rPr>
                <w:webHidden/>
              </w:rPr>
              <w:fldChar w:fldCharType="separate"/>
            </w:r>
            <w:r w:rsidR="00747935">
              <w:rPr>
                <w:webHidden/>
              </w:rPr>
              <w:t>6</w:t>
            </w:r>
            <w:r w:rsidR="009E57FF">
              <w:rPr>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02" w:history="1">
            <w:r w:rsidR="009E57FF" w:rsidRPr="00AC7365">
              <w:rPr>
                <w:rStyle w:val="Hyperlink"/>
                <w:noProof/>
              </w:rPr>
              <w:t>3.1</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Document Scope</w:t>
            </w:r>
            <w:r w:rsidR="009E57FF">
              <w:rPr>
                <w:noProof/>
                <w:webHidden/>
              </w:rPr>
              <w:tab/>
            </w:r>
            <w:r w:rsidR="009E57FF">
              <w:rPr>
                <w:noProof/>
                <w:webHidden/>
              </w:rPr>
              <w:fldChar w:fldCharType="begin"/>
            </w:r>
            <w:r w:rsidR="009E57FF">
              <w:rPr>
                <w:noProof/>
                <w:webHidden/>
              </w:rPr>
              <w:instrText xml:space="preserve"> PAGEREF _Toc513790402 \h </w:instrText>
            </w:r>
            <w:r w:rsidR="009E57FF">
              <w:rPr>
                <w:noProof/>
                <w:webHidden/>
              </w:rPr>
            </w:r>
            <w:r w:rsidR="009E57FF">
              <w:rPr>
                <w:noProof/>
                <w:webHidden/>
              </w:rPr>
              <w:fldChar w:fldCharType="separate"/>
            </w:r>
            <w:r w:rsidR="00747935">
              <w:rPr>
                <w:noProof/>
                <w:webHidden/>
              </w:rPr>
              <w:t>6</w:t>
            </w:r>
            <w:r w:rsidR="009E57FF">
              <w:rPr>
                <w:noProof/>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03" w:history="1">
            <w:r w:rsidR="009E57FF" w:rsidRPr="00AC7365">
              <w:rPr>
                <w:rStyle w:val="Hyperlink"/>
                <w:noProof/>
              </w:rPr>
              <w:t>3.2</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Document Intended Audience</w:t>
            </w:r>
            <w:r w:rsidR="009E57FF">
              <w:rPr>
                <w:noProof/>
                <w:webHidden/>
              </w:rPr>
              <w:tab/>
            </w:r>
            <w:r w:rsidR="009E57FF">
              <w:rPr>
                <w:noProof/>
                <w:webHidden/>
              </w:rPr>
              <w:fldChar w:fldCharType="begin"/>
            </w:r>
            <w:r w:rsidR="009E57FF">
              <w:rPr>
                <w:noProof/>
                <w:webHidden/>
              </w:rPr>
              <w:instrText xml:space="preserve"> PAGEREF _Toc513790403 \h </w:instrText>
            </w:r>
            <w:r w:rsidR="009E57FF">
              <w:rPr>
                <w:noProof/>
                <w:webHidden/>
              </w:rPr>
            </w:r>
            <w:r w:rsidR="009E57FF">
              <w:rPr>
                <w:noProof/>
                <w:webHidden/>
              </w:rPr>
              <w:fldChar w:fldCharType="separate"/>
            </w:r>
            <w:r w:rsidR="00747935">
              <w:rPr>
                <w:noProof/>
                <w:webHidden/>
              </w:rPr>
              <w:t>8</w:t>
            </w:r>
            <w:r w:rsidR="009E57FF">
              <w:rPr>
                <w:noProof/>
                <w:webHidden/>
              </w:rPr>
              <w:fldChar w:fldCharType="end"/>
            </w:r>
          </w:hyperlink>
        </w:p>
        <w:p w:rsidR="009E57FF" w:rsidRDefault="00720567">
          <w:pPr>
            <w:pStyle w:val="TOC1"/>
            <w:tabs>
              <w:tab w:val="left" w:pos="432"/>
            </w:tabs>
            <w:rPr>
              <w:rFonts w:asciiTheme="minorHAnsi" w:eastAsiaTheme="minorEastAsia" w:hAnsiTheme="minorHAnsi" w:cstheme="minorBidi"/>
              <w:color w:val="auto"/>
              <w:lang w:val="en-CA" w:eastAsia="en-CA"/>
            </w:rPr>
          </w:pPr>
          <w:hyperlink w:anchor="_Toc513790404" w:history="1">
            <w:r w:rsidR="009E57FF" w:rsidRPr="00AC7365">
              <w:rPr>
                <w:rStyle w:val="Hyperlink"/>
              </w:rPr>
              <w:t>4</w:t>
            </w:r>
            <w:r w:rsidR="009E57FF">
              <w:rPr>
                <w:rFonts w:asciiTheme="minorHAnsi" w:eastAsiaTheme="minorEastAsia" w:hAnsiTheme="minorHAnsi" w:cstheme="minorBidi"/>
                <w:color w:val="auto"/>
                <w:lang w:val="en-CA" w:eastAsia="en-CA"/>
              </w:rPr>
              <w:tab/>
            </w:r>
            <w:r w:rsidR="009E57FF" w:rsidRPr="00AC7365">
              <w:rPr>
                <w:rStyle w:val="Hyperlink"/>
              </w:rPr>
              <w:t>Business Overview</w:t>
            </w:r>
            <w:r w:rsidR="009E57FF">
              <w:rPr>
                <w:webHidden/>
              </w:rPr>
              <w:tab/>
            </w:r>
            <w:r w:rsidR="009E57FF">
              <w:rPr>
                <w:webHidden/>
              </w:rPr>
              <w:fldChar w:fldCharType="begin"/>
            </w:r>
            <w:r w:rsidR="009E57FF">
              <w:rPr>
                <w:webHidden/>
              </w:rPr>
              <w:instrText xml:space="preserve"> PAGEREF _Toc513790404 \h </w:instrText>
            </w:r>
            <w:r w:rsidR="009E57FF">
              <w:rPr>
                <w:webHidden/>
              </w:rPr>
            </w:r>
            <w:r w:rsidR="009E57FF">
              <w:rPr>
                <w:webHidden/>
              </w:rPr>
              <w:fldChar w:fldCharType="separate"/>
            </w:r>
            <w:r w:rsidR="00747935">
              <w:rPr>
                <w:webHidden/>
              </w:rPr>
              <w:t>9</w:t>
            </w:r>
            <w:r w:rsidR="009E57FF">
              <w:rPr>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05" w:history="1">
            <w:r w:rsidR="009E57FF" w:rsidRPr="00AC7365">
              <w:rPr>
                <w:rStyle w:val="Hyperlink"/>
                <w:noProof/>
              </w:rPr>
              <w:t>4.1</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Business Problem Statement</w:t>
            </w:r>
            <w:r w:rsidR="009E57FF">
              <w:rPr>
                <w:noProof/>
                <w:webHidden/>
              </w:rPr>
              <w:tab/>
            </w:r>
            <w:r w:rsidR="009E57FF">
              <w:rPr>
                <w:noProof/>
                <w:webHidden/>
              </w:rPr>
              <w:fldChar w:fldCharType="begin"/>
            </w:r>
            <w:r w:rsidR="009E57FF">
              <w:rPr>
                <w:noProof/>
                <w:webHidden/>
              </w:rPr>
              <w:instrText xml:space="preserve"> PAGEREF _Toc513790405 \h </w:instrText>
            </w:r>
            <w:r w:rsidR="009E57FF">
              <w:rPr>
                <w:noProof/>
                <w:webHidden/>
              </w:rPr>
            </w:r>
            <w:r w:rsidR="009E57FF">
              <w:rPr>
                <w:noProof/>
                <w:webHidden/>
              </w:rPr>
              <w:fldChar w:fldCharType="separate"/>
            </w:r>
            <w:r w:rsidR="00747935">
              <w:rPr>
                <w:noProof/>
                <w:webHidden/>
              </w:rPr>
              <w:t>9</w:t>
            </w:r>
            <w:r w:rsidR="009E57FF">
              <w:rPr>
                <w:noProof/>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06" w:history="1">
            <w:r w:rsidR="009E57FF" w:rsidRPr="00AC7365">
              <w:rPr>
                <w:rStyle w:val="Hyperlink"/>
                <w:noProof/>
              </w:rPr>
              <w:t>4.2</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Business Need and Key Objectives</w:t>
            </w:r>
            <w:r w:rsidR="009E57FF">
              <w:rPr>
                <w:noProof/>
                <w:webHidden/>
              </w:rPr>
              <w:tab/>
            </w:r>
            <w:r w:rsidR="009E57FF">
              <w:rPr>
                <w:noProof/>
                <w:webHidden/>
              </w:rPr>
              <w:fldChar w:fldCharType="begin"/>
            </w:r>
            <w:r w:rsidR="009E57FF">
              <w:rPr>
                <w:noProof/>
                <w:webHidden/>
              </w:rPr>
              <w:instrText xml:space="preserve"> PAGEREF _Toc513790406 \h </w:instrText>
            </w:r>
            <w:r w:rsidR="009E57FF">
              <w:rPr>
                <w:noProof/>
                <w:webHidden/>
              </w:rPr>
            </w:r>
            <w:r w:rsidR="009E57FF">
              <w:rPr>
                <w:noProof/>
                <w:webHidden/>
              </w:rPr>
              <w:fldChar w:fldCharType="separate"/>
            </w:r>
            <w:r w:rsidR="00747935">
              <w:rPr>
                <w:noProof/>
                <w:webHidden/>
              </w:rPr>
              <w:t>9</w:t>
            </w:r>
            <w:r w:rsidR="009E57FF">
              <w:rPr>
                <w:noProof/>
                <w:webHidden/>
              </w:rPr>
              <w:fldChar w:fldCharType="end"/>
            </w:r>
          </w:hyperlink>
        </w:p>
        <w:p w:rsidR="009E57FF" w:rsidRDefault="00720567">
          <w:pPr>
            <w:pStyle w:val="TOC1"/>
            <w:tabs>
              <w:tab w:val="left" w:pos="432"/>
            </w:tabs>
            <w:rPr>
              <w:rFonts w:asciiTheme="minorHAnsi" w:eastAsiaTheme="minorEastAsia" w:hAnsiTheme="minorHAnsi" w:cstheme="minorBidi"/>
              <w:color w:val="auto"/>
              <w:lang w:val="en-CA" w:eastAsia="en-CA"/>
            </w:rPr>
          </w:pPr>
          <w:hyperlink w:anchor="_Toc513790407" w:history="1">
            <w:r w:rsidR="009E57FF" w:rsidRPr="00AC7365">
              <w:rPr>
                <w:rStyle w:val="Hyperlink"/>
              </w:rPr>
              <w:t>5</w:t>
            </w:r>
            <w:r w:rsidR="009E57FF">
              <w:rPr>
                <w:rFonts w:asciiTheme="minorHAnsi" w:eastAsiaTheme="minorEastAsia" w:hAnsiTheme="minorHAnsi" w:cstheme="minorBidi"/>
                <w:color w:val="auto"/>
                <w:lang w:val="en-CA" w:eastAsia="en-CA"/>
              </w:rPr>
              <w:tab/>
            </w:r>
            <w:r w:rsidR="009E57FF" w:rsidRPr="00AC7365">
              <w:rPr>
                <w:rStyle w:val="Hyperlink"/>
              </w:rPr>
              <w:t>Strategic Alignment</w:t>
            </w:r>
            <w:r w:rsidR="009E57FF">
              <w:rPr>
                <w:webHidden/>
              </w:rPr>
              <w:tab/>
            </w:r>
            <w:r w:rsidR="009E57FF">
              <w:rPr>
                <w:webHidden/>
              </w:rPr>
              <w:fldChar w:fldCharType="begin"/>
            </w:r>
            <w:r w:rsidR="009E57FF">
              <w:rPr>
                <w:webHidden/>
              </w:rPr>
              <w:instrText xml:space="preserve"> PAGEREF _Toc513790407 \h </w:instrText>
            </w:r>
            <w:r w:rsidR="009E57FF">
              <w:rPr>
                <w:webHidden/>
              </w:rPr>
            </w:r>
            <w:r w:rsidR="009E57FF">
              <w:rPr>
                <w:webHidden/>
              </w:rPr>
              <w:fldChar w:fldCharType="separate"/>
            </w:r>
            <w:r w:rsidR="00747935">
              <w:rPr>
                <w:webHidden/>
              </w:rPr>
              <w:t>10</w:t>
            </w:r>
            <w:r w:rsidR="009E57FF">
              <w:rPr>
                <w:webHidden/>
              </w:rPr>
              <w:fldChar w:fldCharType="end"/>
            </w:r>
          </w:hyperlink>
        </w:p>
        <w:p w:rsidR="009E57FF" w:rsidRDefault="00720567">
          <w:pPr>
            <w:pStyle w:val="TOC1"/>
            <w:tabs>
              <w:tab w:val="left" w:pos="432"/>
            </w:tabs>
            <w:rPr>
              <w:rFonts w:asciiTheme="minorHAnsi" w:eastAsiaTheme="minorEastAsia" w:hAnsiTheme="minorHAnsi" w:cstheme="minorBidi"/>
              <w:color w:val="auto"/>
              <w:lang w:val="en-CA" w:eastAsia="en-CA"/>
            </w:rPr>
          </w:pPr>
          <w:hyperlink w:anchor="_Toc513790408" w:history="1">
            <w:r w:rsidR="009E57FF" w:rsidRPr="00AC7365">
              <w:rPr>
                <w:rStyle w:val="Hyperlink"/>
              </w:rPr>
              <w:t>6</w:t>
            </w:r>
            <w:r w:rsidR="009E57FF">
              <w:rPr>
                <w:rFonts w:asciiTheme="minorHAnsi" w:eastAsiaTheme="minorEastAsia" w:hAnsiTheme="minorHAnsi" w:cstheme="minorBidi"/>
                <w:color w:val="auto"/>
                <w:lang w:val="en-CA" w:eastAsia="en-CA"/>
              </w:rPr>
              <w:tab/>
            </w:r>
            <w:r w:rsidR="009E57FF" w:rsidRPr="00AC7365">
              <w:rPr>
                <w:rStyle w:val="Hyperlink"/>
              </w:rPr>
              <w:t>Stakeholders</w:t>
            </w:r>
            <w:r w:rsidR="009E57FF">
              <w:rPr>
                <w:webHidden/>
              </w:rPr>
              <w:tab/>
            </w:r>
            <w:r w:rsidR="009E57FF">
              <w:rPr>
                <w:webHidden/>
              </w:rPr>
              <w:fldChar w:fldCharType="begin"/>
            </w:r>
            <w:r w:rsidR="009E57FF">
              <w:rPr>
                <w:webHidden/>
              </w:rPr>
              <w:instrText xml:space="preserve"> PAGEREF _Toc513790408 \h </w:instrText>
            </w:r>
            <w:r w:rsidR="009E57FF">
              <w:rPr>
                <w:webHidden/>
              </w:rPr>
            </w:r>
            <w:r w:rsidR="009E57FF">
              <w:rPr>
                <w:webHidden/>
              </w:rPr>
              <w:fldChar w:fldCharType="separate"/>
            </w:r>
            <w:r w:rsidR="00747935">
              <w:rPr>
                <w:webHidden/>
              </w:rPr>
              <w:t>10</w:t>
            </w:r>
            <w:r w:rsidR="009E57FF">
              <w:rPr>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09" w:history="1">
            <w:r w:rsidR="009E57FF" w:rsidRPr="00AC7365">
              <w:rPr>
                <w:rStyle w:val="Hyperlink"/>
                <w:noProof/>
              </w:rPr>
              <w:t>6.1</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Sponsor Information</w:t>
            </w:r>
            <w:r w:rsidR="009E57FF">
              <w:rPr>
                <w:noProof/>
                <w:webHidden/>
              </w:rPr>
              <w:tab/>
            </w:r>
            <w:r w:rsidR="009E57FF">
              <w:rPr>
                <w:noProof/>
                <w:webHidden/>
              </w:rPr>
              <w:fldChar w:fldCharType="begin"/>
            </w:r>
            <w:r w:rsidR="009E57FF">
              <w:rPr>
                <w:noProof/>
                <w:webHidden/>
              </w:rPr>
              <w:instrText xml:space="preserve"> PAGEREF _Toc513790409 \h </w:instrText>
            </w:r>
            <w:r w:rsidR="009E57FF">
              <w:rPr>
                <w:noProof/>
                <w:webHidden/>
              </w:rPr>
            </w:r>
            <w:r w:rsidR="009E57FF">
              <w:rPr>
                <w:noProof/>
                <w:webHidden/>
              </w:rPr>
              <w:fldChar w:fldCharType="separate"/>
            </w:r>
            <w:r w:rsidR="00747935">
              <w:rPr>
                <w:noProof/>
                <w:webHidden/>
              </w:rPr>
              <w:t>10</w:t>
            </w:r>
            <w:r w:rsidR="009E57FF">
              <w:rPr>
                <w:noProof/>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10" w:history="1">
            <w:r w:rsidR="009E57FF" w:rsidRPr="00AC7365">
              <w:rPr>
                <w:rStyle w:val="Hyperlink"/>
                <w:noProof/>
              </w:rPr>
              <w:t>6.2</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Stakeholder Information</w:t>
            </w:r>
            <w:r w:rsidR="009E57FF">
              <w:rPr>
                <w:noProof/>
                <w:webHidden/>
              </w:rPr>
              <w:tab/>
            </w:r>
            <w:r w:rsidR="009E57FF">
              <w:rPr>
                <w:noProof/>
                <w:webHidden/>
              </w:rPr>
              <w:fldChar w:fldCharType="begin"/>
            </w:r>
            <w:r w:rsidR="009E57FF">
              <w:rPr>
                <w:noProof/>
                <w:webHidden/>
              </w:rPr>
              <w:instrText xml:space="preserve"> PAGEREF _Toc513790410 \h </w:instrText>
            </w:r>
            <w:r w:rsidR="009E57FF">
              <w:rPr>
                <w:noProof/>
                <w:webHidden/>
              </w:rPr>
            </w:r>
            <w:r w:rsidR="009E57FF">
              <w:rPr>
                <w:noProof/>
                <w:webHidden/>
              </w:rPr>
              <w:fldChar w:fldCharType="separate"/>
            </w:r>
            <w:r w:rsidR="00747935">
              <w:rPr>
                <w:noProof/>
                <w:webHidden/>
              </w:rPr>
              <w:t>11</w:t>
            </w:r>
            <w:r w:rsidR="009E57FF">
              <w:rPr>
                <w:noProof/>
                <w:webHidden/>
              </w:rPr>
              <w:fldChar w:fldCharType="end"/>
            </w:r>
          </w:hyperlink>
        </w:p>
        <w:p w:rsidR="009E57FF" w:rsidRDefault="00720567">
          <w:pPr>
            <w:pStyle w:val="TOC1"/>
            <w:tabs>
              <w:tab w:val="left" w:pos="432"/>
            </w:tabs>
            <w:rPr>
              <w:rFonts w:asciiTheme="minorHAnsi" w:eastAsiaTheme="minorEastAsia" w:hAnsiTheme="minorHAnsi" w:cstheme="minorBidi"/>
              <w:color w:val="auto"/>
              <w:lang w:val="en-CA" w:eastAsia="en-CA"/>
            </w:rPr>
          </w:pPr>
          <w:hyperlink w:anchor="_Toc513790411" w:history="1">
            <w:r w:rsidR="009E57FF" w:rsidRPr="00AC7365">
              <w:rPr>
                <w:rStyle w:val="Hyperlink"/>
              </w:rPr>
              <w:t>7</w:t>
            </w:r>
            <w:r w:rsidR="009E57FF">
              <w:rPr>
                <w:rFonts w:asciiTheme="minorHAnsi" w:eastAsiaTheme="minorEastAsia" w:hAnsiTheme="minorHAnsi" w:cstheme="minorBidi"/>
                <w:color w:val="auto"/>
                <w:lang w:val="en-CA" w:eastAsia="en-CA"/>
              </w:rPr>
              <w:tab/>
            </w:r>
            <w:r w:rsidR="009E57FF" w:rsidRPr="00AC7365">
              <w:rPr>
                <w:rStyle w:val="Hyperlink"/>
              </w:rPr>
              <w:t>Requirements Approach</w:t>
            </w:r>
            <w:r w:rsidR="009E57FF">
              <w:rPr>
                <w:webHidden/>
              </w:rPr>
              <w:tab/>
            </w:r>
            <w:r w:rsidR="009E57FF">
              <w:rPr>
                <w:webHidden/>
              </w:rPr>
              <w:fldChar w:fldCharType="begin"/>
            </w:r>
            <w:r w:rsidR="009E57FF">
              <w:rPr>
                <w:webHidden/>
              </w:rPr>
              <w:instrText xml:space="preserve"> PAGEREF _Toc513790411 \h </w:instrText>
            </w:r>
            <w:r w:rsidR="009E57FF">
              <w:rPr>
                <w:webHidden/>
              </w:rPr>
            </w:r>
            <w:r w:rsidR="009E57FF">
              <w:rPr>
                <w:webHidden/>
              </w:rPr>
              <w:fldChar w:fldCharType="separate"/>
            </w:r>
            <w:r w:rsidR="00747935">
              <w:rPr>
                <w:webHidden/>
              </w:rPr>
              <w:t>12</w:t>
            </w:r>
            <w:r w:rsidR="009E57FF">
              <w:rPr>
                <w:webHidden/>
              </w:rPr>
              <w:fldChar w:fldCharType="end"/>
            </w:r>
          </w:hyperlink>
        </w:p>
        <w:p w:rsidR="009E57FF" w:rsidRDefault="00720567">
          <w:pPr>
            <w:pStyle w:val="TOC1"/>
            <w:tabs>
              <w:tab w:val="left" w:pos="432"/>
            </w:tabs>
            <w:rPr>
              <w:rFonts w:asciiTheme="minorHAnsi" w:eastAsiaTheme="minorEastAsia" w:hAnsiTheme="minorHAnsi" w:cstheme="minorBidi"/>
              <w:color w:val="auto"/>
              <w:lang w:val="en-CA" w:eastAsia="en-CA"/>
            </w:rPr>
          </w:pPr>
          <w:hyperlink w:anchor="_Toc513790412" w:history="1">
            <w:r w:rsidR="009E57FF" w:rsidRPr="00AC7365">
              <w:rPr>
                <w:rStyle w:val="Hyperlink"/>
              </w:rPr>
              <w:t>8</w:t>
            </w:r>
            <w:r w:rsidR="009E57FF">
              <w:rPr>
                <w:rFonts w:asciiTheme="minorHAnsi" w:eastAsiaTheme="minorEastAsia" w:hAnsiTheme="minorHAnsi" w:cstheme="minorBidi"/>
                <w:color w:val="auto"/>
                <w:lang w:val="en-CA" w:eastAsia="en-CA"/>
              </w:rPr>
              <w:tab/>
            </w:r>
            <w:r w:rsidR="009E57FF" w:rsidRPr="00AC7365">
              <w:rPr>
                <w:rStyle w:val="Hyperlink"/>
              </w:rPr>
              <w:t>Requirements</w:t>
            </w:r>
            <w:r w:rsidR="009E57FF">
              <w:rPr>
                <w:webHidden/>
              </w:rPr>
              <w:tab/>
            </w:r>
            <w:r w:rsidR="009E57FF">
              <w:rPr>
                <w:webHidden/>
              </w:rPr>
              <w:fldChar w:fldCharType="begin"/>
            </w:r>
            <w:r w:rsidR="009E57FF">
              <w:rPr>
                <w:webHidden/>
              </w:rPr>
              <w:instrText xml:space="preserve"> PAGEREF _Toc513790412 \h </w:instrText>
            </w:r>
            <w:r w:rsidR="009E57FF">
              <w:rPr>
                <w:webHidden/>
              </w:rPr>
            </w:r>
            <w:r w:rsidR="009E57FF">
              <w:rPr>
                <w:webHidden/>
              </w:rPr>
              <w:fldChar w:fldCharType="separate"/>
            </w:r>
            <w:r w:rsidR="00747935">
              <w:rPr>
                <w:webHidden/>
              </w:rPr>
              <w:t>12</w:t>
            </w:r>
            <w:r w:rsidR="009E57FF">
              <w:rPr>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13" w:history="1">
            <w:r w:rsidR="009E57FF" w:rsidRPr="00AC7365">
              <w:rPr>
                <w:rStyle w:val="Hyperlink"/>
                <w:noProof/>
              </w:rPr>
              <w:t>8.1</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Business Requirements</w:t>
            </w:r>
            <w:r w:rsidR="009E57FF">
              <w:rPr>
                <w:noProof/>
                <w:webHidden/>
              </w:rPr>
              <w:tab/>
            </w:r>
            <w:r w:rsidR="009E57FF">
              <w:rPr>
                <w:noProof/>
                <w:webHidden/>
              </w:rPr>
              <w:fldChar w:fldCharType="begin"/>
            </w:r>
            <w:r w:rsidR="009E57FF">
              <w:rPr>
                <w:noProof/>
                <w:webHidden/>
              </w:rPr>
              <w:instrText xml:space="preserve"> PAGEREF _Toc513790413 \h </w:instrText>
            </w:r>
            <w:r w:rsidR="009E57FF">
              <w:rPr>
                <w:noProof/>
                <w:webHidden/>
              </w:rPr>
            </w:r>
            <w:r w:rsidR="009E57FF">
              <w:rPr>
                <w:noProof/>
                <w:webHidden/>
              </w:rPr>
              <w:fldChar w:fldCharType="separate"/>
            </w:r>
            <w:r w:rsidR="00747935">
              <w:rPr>
                <w:noProof/>
                <w:webHidden/>
              </w:rPr>
              <w:t>13</w:t>
            </w:r>
            <w:r w:rsidR="009E57FF">
              <w:rPr>
                <w:noProof/>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14" w:history="1">
            <w:r w:rsidR="009E57FF" w:rsidRPr="00AC7365">
              <w:rPr>
                <w:rStyle w:val="Hyperlink"/>
                <w:noProof/>
              </w:rPr>
              <w:t>8.2</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Regulatory Requirements</w:t>
            </w:r>
            <w:r w:rsidR="009E57FF">
              <w:rPr>
                <w:noProof/>
                <w:webHidden/>
              </w:rPr>
              <w:tab/>
            </w:r>
            <w:r w:rsidR="009E57FF">
              <w:rPr>
                <w:noProof/>
                <w:webHidden/>
              </w:rPr>
              <w:fldChar w:fldCharType="begin"/>
            </w:r>
            <w:r w:rsidR="009E57FF">
              <w:rPr>
                <w:noProof/>
                <w:webHidden/>
              </w:rPr>
              <w:instrText xml:space="preserve"> PAGEREF _Toc513790414 \h </w:instrText>
            </w:r>
            <w:r w:rsidR="009E57FF">
              <w:rPr>
                <w:noProof/>
                <w:webHidden/>
              </w:rPr>
            </w:r>
            <w:r w:rsidR="009E57FF">
              <w:rPr>
                <w:noProof/>
                <w:webHidden/>
              </w:rPr>
              <w:fldChar w:fldCharType="separate"/>
            </w:r>
            <w:r w:rsidR="00747935">
              <w:rPr>
                <w:noProof/>
                <w:webHidden/>
              </w:rPr>
              <w:t>14</w:t>
            </w:r>
            <w:r w:rsidR="009E57FF">
              <w:rPr>
                <w:noProof/>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15" w:history="1">
            <w:r w:rsidR="009E57FF" w:rsidRPr="00AC7365">
              <w:rPr>
                <w:rStyle w:val="Hyperlink"/>
                <w:noProof/>
              </w:rPr>
              <w:t>8.3</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Stakeholder Requirements</w:t>
            </w:r>
            <w:r w:rsidR="009E57FF">
              <w:rPr>
                <w:noProof/>
                <w:webHidden/>
              </w:rPr>
              <w:tab/>
            </w:r>
            <w:r w:rsidR="009E57FF">
              <w:rPr>
                <w:noProof/>
                <w:webHidden/>
              </w:rPr>
              <w:fldChar w:fldCharType="begin"/>
            </w:r>
            <w:r w:rsidR="009E57FF">
              <w:rPr>
                <w:noProof/>
                <w:webHidden/>
              </w:rPr>
              <w:instrText xml:space="preserve"> PAGEREF _Toc513790415 \h </w:instrText>
            </w:r>
            <w:r w:rsidR="009E57FF">
              <w:rPr>
                <w:noProof/>
                <w:webHidden/>
              </w:rPr>
            </w:r>
            <w:r w:rsidR="009E57FF">
              <w:rPr>
                <w:noProof/>
                <w:webHidden/>
              </w:rPr>
              <w:fldChar w:fldCharType="separate"/>
            </w:r>
            <w:r w:rsidR="00747935">
              <w:rPr>
                <w:noProof/>
                <w:webHidden/>
              </w:rPr>
              <w:t>14</w:t>
            </w:r>
            <w:r w:rsidR="009E57FF">
              <w:rPr>
                <w:noProof/>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16" w:history="1">
            <w:r w:rsidR="009E57FF" w:rsidRPr="00AC7365">
              <w:rPr>
                <w:rStyle w:val="Hyperlink"/>
                <w:noProof/>
              </w:rPr>
              <w:t>8.4</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Solution Requirements</w:t>
            </w:r>
            <w:r w:rsidR="009E57FF">
              <w:rPr>
                <w:noProof/>
                <w:webHidden/>
              </w:rPr>
              <w:tab/>
            </w:r>
            <w:r w:rsidR="009E57FF">
              <w:rPr>
                <w:noProof/>
                <w:webHidden/>
              </w:rPr>
              <w:fldChar w:fldCharType="begin"/>
            </w:r>
            <w:r w:rsidR="009E57FF">
              <w:rPr>
                <w:noProof/>
                <w:webHidden/>
              </w:rPr>
              <w:instrText xml:space="preserve"> PAGEREF _Toc513790416 \h </w:instrText>
            </w:r>
            <w:r w:rsidR="009E57FF">
              <w:rPr>
                <w:noProof/>
                <w:webHidden/>
              </w:rPr>
            </w:r>
            <w:r w:rsidR="009E57FF">
              <w:rPr>
                <w:noProof/>
                <w:webHidden/>
              </w:rPr>
              <w:fldChar w:fldCharType="separate"/>
            </w:r>
            <w:r w:rsidR="00747935">
              <w:rPr>
                <w:noProof/>
                <w:webHidden/>
              </w:rPr>
              <w:t>14</w:t>
            </w:r>
            <w:r w:rsidR="009E57FF">
              <w:rPr>
                <w:noProof/>
                <w:webHidden/>
              </w:rPr>
              <w:fldChar w:fldCharType="end"/>
            </w:r>
          </w:hyperlink>
        </w:p>
        <w:p w:rsidR="009E57FF" w:rsidRDefault="00720567">
          <w:pPr>
            <w:pStyle w:val="TOC3"/>
            <w:tabs>
              <w:tab w:val="left" w:pos="880"/>
            </w:tabs>
            <w:rPr>
              <w:rFonts w:asciiTheme="minorHAnsi" w:eastAsiaTheme="minorEastAsia" w:hAnsiTheme="minorHAnsi" w:cstheme="minorBidi"/>
              <w:sz w:val="22"/>
              <w:lang w:val="en-CA" w:eastAsia="en-CA"/>
            </w:rPr>
          </w:pPr>
          <w:hyperlink w:anchor="_Toc513790417" w:history="1">
            <w:r w:rsidR="009E57FF" w:rsidRPr="00AC7365">
              <w:rPr>
                <w:rStyle w:val="Hyperlink"/>
                <w:rFonts w:cstheme="minorHAnsi"/>
              </w:rPr>
              <w:t>8.4.1</w:t>
            </w:r>
            <w:r w:rsidR="009E57FF">
              <w:rPr>
                <w:rFonts w:asciiTheme="minorHAnsi" w:eastAsiaTheme="minorEastAsia" w:hAnsiTheme="minorHAnsi" w:cstheme="minorBidi"/>
                <w:sz w:val="22"/>
                <w:lang w:val="en-CA" w:eastAsia="en-CA"/>
              </w:rPr>
              <w:tab/>
            </w:r>
            <w:r w:rsidR="009E57FF" w:rsidRPr="00AC7365">
              <w:rPr>
                <w:rStyle w:val="Hyperlink"/>
              </w:rPr>
              <w:t>Functional Requirements</w:t>
            </w:r>
            <w:r w:rsidR="009E57FF">
              <w:rPr>
                <w:webHidden/>
              </w:rPr>
              <w:tab/>
            </w:r>
            <w:r w:rsidR="009E57FF">
              <w:rPr>
                <w:webHidden/>
              </w:rPr>
              <w:fldChar w:fldCharType="begin"/>
            </w:r>
            <w:r w:rsidR="009E57FF">
              <w:rPr>
                <w:webHidden/>
              </w:rPr>
              <w:instrText xml:space="preserve"> PAGEREF _Toc513790417 \h </w:instrText>
            </w:r>
            <w:r w:rsidR="009E57FF">
              <w:rPr>
                <w:webHidden/>
              </w:rPr>
            </w:r>
            <w:r w:rsidR="009E57FF">
              <w:rPr>
                <w:webHidden/>
              </w:rPr>
              <w:fldChar w:fldCharType="separate"/>
            </w:r>
            <w:r w:rsidR="00747935">
              <w:rPr>
                <w:webHidden/>
              </w:rPr>
              <w:t>14</w:t>
            </w:r>
            <w:r w:rsidR="009E57FF">
              <w:rPr>
                <w:webHidden/>
              </w:rPr>
              <w:fldChar w:fldCharType="end"/>
            </w:r>
          </w:hyperlink>
        </w:p>
        <w:p w:rsidR="009E57FF" w:rsidRDefault="00720567">
          <w:pPr>
            <w:pStyle w:val="TOC3"/>
            <w:tabs>
              <w:tab w:val="left" w:pos="880"/>
            </w:tabs>
            <w:rPr>
              <w:rFonts w:asciiTheme="minorHAnsi" w:eastAsiaTheme="minorEastAsia" w:hAnsiTheme="minorHAnsi" w:cstheme="minorBidi"/>
              <w:sz w:val="22"/>
              <w:lang w:val="en-CA" w:eastAsia="en-CA"/>
            </w:rPr>
          </w:pPr>
          <w:hyperlink w:anchor="_Toc513790418" w:history="1">
            <w:r w:rsidR="009E57FF" w:rsidRPr="00AC7365">
              <w:rPr>
                <w:rStyle w:val="Hyperlink"/>
                <w:rFonts w:cstheme="minorHAnsi"/>
              </w:rPr>
              <w:t>8.4.2</w:t>
            </w:r>
            <w:r w:rsidR="009E57FF">
              <w:rPr>
                <w:rFonts w:asciiTheme="minorHAnsi" w:eastAsiaTheme="minorEastAsia" w:hAnsiTheme="minorHAnsi" w:cstheme="minorBidi"/>
                <w:sz w:val="22"/>
                <w:lang w:val="en-CA" w:eastAsia="en-CA"/>
              </w:rPr>
              <w:tab/>
            </w:r>
            <w:r w:rsidR="009E57FF" w:rsidRPr="00AC7365">
              <w:rPr>
                <w:rStyle w:val="Hyperlink"/>
              </w:rPr>
              <w:t>Non-Functional Requirements</w:t>
            </w:r>
            <w:r w:rsidR="009E57FF">
              <w:rPr>
                <w:webHidden/>
              </w:rPr>
              <w:tab/>
            </w:r>
            <w:r w:rsidR="009E57FF">
              <w:rPr>
                <w:webHidden/>
              </w:rPr>
              <w:fldChar w:fldCharType="begin"/>
            </w:r>
            <w:r w:rsidR="009E57FF">
              <w:rPr>
                <w:webHidden/>
              </w:rPr>
              <w:instrText xml:space="preserve"> PAGEREF _Toc513790418 \h </w:instrText>
            </w:r>
            <w:r w:rsidR="009E57FF">
              <w:rPr>
                <w:webHidden/>
              </w:rPr>
            </w:r>
            <w:r w:rsidR="009E57FF">
              <w:rPr>
                <w:webHidden/>
              </w:rPr>
              <w:fldChar w:fldCharType="separate"/>
            </w:r>
            <w:r w:rsidR="00747935">
              <w:rPr>
                <w:webHidden/>
              </w:rPr>
              <w:t>16</w:t>
            </w:r>
            <w:r w:rsidR="009E57FF">
              <w:rPr>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19" w:history="1">
            <w:r w:rsidR="009E57FF" w:rsidRPr="00AC7365">
              <w:rPr>
                <w:rStyle w:val="Hyperlink"/>
                <w:noProof/>
              </w:rPr>
              <w:t>8.5</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Transition Requirements</w:t>
            </w:r>
            <w:r w:rsidR="009E57FF">
              <w:rPr>
                <w:noProof/>
                <w:webHidden/>
              </w:rPr>
              <w:tab/>
            </w:r>
            <w:r w:rsidR="009E57FF">
              <w:rPr>
                <w:noProof/>
                <w:webHidden/>
              </w:rPr>
              <w:fldChar w:fldCharType="begin"/>
            </w:r>
            <w:r w:rsidR="009E57FF">
              <w:rPr>
                <w:noProof/>
                <w:webHidden/>
              </w:rPr>
              <w:instrText xml:space="preserve"> PAGEREF _Toc513790419 \h </w:instrText>
            </w:r>
            <w:r w:rsidR="009E57FF">
              <w:rPr>
                <w:noProof/>
                <w:webHidden/>
              </w:rPr>
            </w:r>
            <w:r w:rsidR="009E57FF">
              <w:rPr>
                <w:noProof/>
                <w:webHidden/>
              </w:rPr>
              <w:fldChar w:fldCharType="separate"/>
            </w:r>
            <w:r w:rsidR="00747935">
              <w:rPr>
                <w:noProof/>
                <w:webHidden/>
              </w:rPr>
              <w:t>16</w:t>
            </w:r>
            <w:r w:rsidR="009E57FF">
              <w:rPr>
                <w:noProof/>
                <w:webHidden/>
              </w:rPr>
              <w:fldChar w:fldCharType="end"/>
            </w:r>
          </w:hyperlink>
        </w:p>
        <w:p w:rsidR="009E57FF" w:rsidRDefault="00720567">
          <w:pPr>
            <w:pStyle w:val="TOC1"/>
            <w:tabs>
              <w:tab w:val="left" w:pos="432"/>
            </w:tabs>
            <w:rPr>
              <w:rFonts w:asciiTheme="minorHAnsi" w:eastAsiaTheme="minorEastAsia" w:hAnsiTheme="minorHAnsi" w:cstheme="minorBidi"/>
              <w:color w:val="auto"/>
              <w:lang w:val="en-CA" w:eastAsia="en-CA"/>
            </w:rPr>
          </w:pPr>
          <w:hyperlink w:anchor="_Toc513790420" w:history="1">
            <w:r w:rsidR="009E57FF" w:rsidRPr="00AC7365">
              <w:rPr>
                <w:rStyle w:val="Hyperlink"/>
              </w:rPr>
              <w:t>9</w:t>
            </w:r>
            <w:r w:rsidR="009E57FF">
              <w:rPr>
                <w:rFonts w:asciiTheme="minorHAnsi" w:eastAsiaTheme="minorEastAsia" w:hAnsiTheme="minorHAnsi" w:cstheme="minorBidi"/>
                <w:color w:val="auto"/>
                <w:lang w:val="en-CA" w:eastAsia="en-CA"/>
              </w:rPr>
              <w:tab/>
            </w:r>
            <w:r w:rsidR="009E57FF" w:rsidRPr="00AC7365">
              <w:rPr>
                <w:rStyle w:val="Hyperlink"/>
              </w:rPr>
              <w:t>Assumptions, Dependencies and Constraints</w:t>
            </w:r>
            <w:r w:rsidR="009E57FF">
              <w:rPr>
                <w:webHidden/>
              </w:rPr>
              <w:tab/>
            </w:r>
            <w:r w:rsidR="009E57FF">
              <w:rPr>
                <w:webHidden/>
              </w:rPr>
              <w:fldChar w:fldCharType="begin"/>
            </w:r>
            <w:r w:rsidR="009E57FF">
              <w:rPr>
                <w:webHidden/>
              </w:rPr>
              <w:instrText xml:space="preserve"> PAGEREF _Toc513790420 \h </w:instrText>
            </w:r>
            <w:r w:rsidR="009E57FF">
              <w:rPr>
                <w:webHidden/>
              </w:rPr>
            </w:r>
            <w:r w:rsidR="009E57FF">
              <w:rPr>
                <w:webHidden/>
              </w:rPr>
              <w:fldChar w:fldCharType="separate"/>
            </w:r>
            <w:r w:rsidR="00747935">
              <w:rPr>
                <w:webHidden/>
              </w:rPr>
              <w:t>17</w:t>
            </w:r>
            <w:r w:rsidR="009E57FF">
              <w:rPr>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21" w:history="1">
            <w:r w:rsidR="009E57FF" w:rsidRPr="00AC7365">
              <w:rPr>
                <w:rStyle w:val="Hyperlink"/>
                <w:noProof/>
              </w:rPr>
              <w:t>9.1</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Assumptions</w:t>
            </w:r>
            <w:r w:rsidR="009E57FF">
              <w:rPr>
                <w:noProof/>
                <w:webHidden/>
              </w:rPr>
              <w:tab/>
            </w:r>
            <w:r w:rsidR="009E57FF">
              <w:rPr>
                <w:noProof/>
                <w:webHidden/>
              </w:rPr>
              <w:fldChar w:fldCharType="begin"/>
            </w:r>
            <w:r w:rsidR="009E57FF">
              <w:rPr>
                <w:noProof/>
                <w:webHidden/>
              </w:rPr>
              <w:instrText xml:space="preserve"> PAGEREF _Toc513790421 \h </w:instrText>
            </w:r>
            <w:r w:rsidR="009E57FF">
              <w:rPr>
                <w:noProof/>
                <w:webHidden/>
              </w:rPr>
            </w:r>
            <w:r w:rsidR="009E57FF">
              <w:rPr>
                <w:noProof/>
                <w:webHidden/>
              </w:rPr>
              <w:fldChar w:fldCharType="separate"/>
            </w:r>
            <w:r w:rsidR="00747935">
              <w:rPr>
                <w:noProof/>
                <w:webHidden/>
              </w:rPr>
              <w:t>17</w:t>
            </w:r>
            <w:r w:rsidR="009E57FF">
              <w:rPr>
                <w:noProof/>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22" w:history="1">
            <w:r w:rsidR="009E57FF" w:rsidRPr="00AC7365">
              <w:rPr>
                <w:rStyle w:val="Hyperlink"/>
                <w:noProof/>
              </w:rPr>
              <w:t>9.2</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Dependencies</w:t>
            </w:r>
            <w:r w:rsidR="009E57FF">
              <w:rPr>
                <w:noProof/>
                <w:webHidden/>
              </w:rPr>
              <w:tab/>
            </w:r>
            <w:r w:rsidR="009E57FF">
              <w:rPr>
                <w:noProof/>
                <w:webHidden/>
              </w:rPr>
              <w:fldChar w:fldCharType="begin"/>
            </w:r>
            <w:r w:rsidR="009E57FF">
              <w:rPr>
                <w:noProof/>
                <w:webHidden/>
              </w:rPr>
              <w:instrText xml:space="preserve"> PAGEREF _Toc513790422 \h </w:instrText>
            </w:r>
            <w:r w:rsidR="009E57FF">
              <w:rPr>
                <w:noProof/>
                <w:webHidden/>
              </w:rPr>
            </w:r>
            <w:r w:rsidR="009E57FF">
              <w:rPr>
                <w:noProof/>
                <w:webHidden/>
              </w:rPr>
              <w:fldChar w:fldCharType="separate"/>
            </w:r>
            <w:r w:rsidR="00747935">
              <w:rPr>
                <w:noProof/>
                <w:webHidden/>
              </w:rPr>
              <w:t>17</w:t>
            </w:r>
            <w:r w:rsidR="009E57FF">
              <w:rPr>
                <w:noProof/>
                <w:webHidden/>
              </w:rPr>
              <w:fldChar w:fldCharType="end"/>
            </w:r>
          </w:hyperlink>
        </w:p>
        <w:p w:rsidR="009E57FF" w:rsidRDefault="00720567">
          <w:pPr>
            <w:pStyle w:val="TOC2"/>
            <w:tabs>
              <w:tab w:val="left" w:pos="880"/>
            </w:tabs>
            <w:rPr>
              <w:rFonts w:asciiTheme="minorHAnsi" w:eastAsiaTheme="minorEastAsia" w:hAnsiTheme="minorHAnsi" w:cstheme="minorBidi"/>
              <w:b w:val="0"/>
              <w:noProof/>
              <w:color w:val="auto"/>
              <w:sz w:val="22"/>
              <w:lang w:val="en-CA" w:eastAsia="en-CA"/>
            </w:rPr>
          </w:pPr>
          <w:hyperlink w:anchor="_Toc513790423" w:history="1">
            <w:r w:rsidR="009E57FF" w:rsidRPr="00AC7365">
              <w:rPr>
                <w:rStyle w:val="Hyperlink"/>
                <w:noProof/>
              </w:rPr>
              <w:t>9.3</w:t>
            </w:r>
            <w:r w:rsidR="009E57FF">
              <w:rPr>
                <w:rFonts w:asciiTheme="minorHAnsi" w:eastAsiaTheme="minorEastAsia" w:hAnsiTheme="minorHAnsi" w:cstheme="minorBidi"/>
                <w:b w:val="0"/>
                <w:noProof/>
                <w:color w:val="auto"/>
                <w:sz w:val="22"/>
                <w:lang w:val="en-CA" w:eastAsia="en-CA"/>
              </w:rPr>
              <w:tab/>
            </w:r>
            <w:r w:rsidR="009E57FF" w:rsidRPr="00AC7365">
              <w:rPr>
                <w:rStyle w:val="Hyperlink"/>
                <w:noProof/>
              </w:rPr>
              <w:t>Constraints</w:t>
            </w:r>
            <w:r w:rsidR="009E57FF">
              <w:rPr>
                <w:noProof/>
                <w:webHidden/>
              </w:rPr>
              <w:tab/>
            </w:r>
            <w:r w:rsidR="009E57FF">
              <w:rPr>
                <w:noProof/>
                <w:webHidden/>
              </w:rPr>
              <w:fldChar w:fldCharType="begin"/>
            </w:r>
            <w:r w:rsidR="009E57FF">
              <w:rPr>
                <w:noProof/>
                <w:webHidden/>
              </w:rPr>
              <w:instrText xml:space="preserve"> PAGEREF _Toc513790423 \h </w:instrText>
            </w:r>
            <w:r w:rsidR="009E57FF">
              <w:rPr>
                <w:noProof/>
                <w:webHidden/>
              </w:rPr>
            </w:r>
            <w:r w:rsidR="009E57FF">
              <w:rPr>
                <w:noProof/>
                <w:webHidden/>
              </w:rPr>
              <w:fldChar w:fldCharType="separate"/>
            </w:r>
            <w:r w:rsidR="00747935">
              <w:rPr>
                <w:noProof/>
                <w:webHidden/>
              </w:rPr>
              <w:t>17</w:t>
            </w:r>
            <w:r w:rsidR="009E57FF">
              <w:rPr>
                <w:noProof/>
                <w:webHidden/>
              </w:rPr>
              <w:fldChar w:fldCharType="end"/>
            </w:r>
          </w:hyperlink>
        </w:p>
        <w:p w:rsidR="009E57FF" w:rsidRDefault="00720567">
          <w:pPr>
            <w:pStyle w:val="TOC1"/>
            <w:tabs>
              <w:tab w:val="left" w:pos="880"/>
            </w:tabs>
            <w:rPr>
              <w:rFonts w:asciiTheme="minorHAnsi" w:eastAsiaTheme="minorEastAsia" w:hAnsiTheme="minorHAnsi" w:cstheme="minorBidi"/>
              <w:color w:val="auto"/>
              <w:lang w:val="en-CA" w:eastAsia="en-CA"/>
            </w:rPr>
          </w:pPr>
          <w:hyperlink w:anchor="_Toc513790424" w:history="1">
            <w:r w:rsidR="009E57FF" w:rsidRPr="00AC7365">
              <w:rPr>
                <w:rStyle w:val="Hyperlink"/>
              </w:rPr>
              <w:t>10</w:t>
            </w:r>
            <w:r w:rsidR="009E57FF">
              <w:rPr>
                <w:rFonts w:asciiTheme="minorHAnsi" w:eastAsiaTheme="minorEastAsia" w:hAnsiTheme="minorHAnsi" w:cstheme="minorBidi"/>
                <w:color w:val="auto"/>
                <w:lang w:val="en-CA" w:eastAsia="en-CA"/>
              </w:rPr>
              <w:tab/>
            </w:r>
            <w:r w:rsidR="009E57FF" w:rsidRPr="00AC7365">
              <w:rPr>
                <w:rStyle w:val="Hyperlink"/>
              </w:rPr>
              <w:t>Business Benefits</w:t>
            </w:r>
            <w:r w:rsidR="009E57FF">
              <w:rPr>
                <w:webHidden/>
              </w:rPr>
              <w:tab/>
            </w:r>
            <w:r w:rsidR="009E57FF">
              <w:rPr>
                <w:webHidden/>
              </w:rPr>
              <w:fldChar w:fldCharType="begin"/>
            </w:r>
            <w:r w:rsidR="009E57FF">
              <w:rPr>
                <w:webHidden/>
              </w:rPr>
              <w:instrText xml:space="preserve"> PAGEREF _Toc513790424 \h </w:instrText>
            </w:r>
            <w:r w:rsidR="009E57FF">
              <w:rPr>
                <w:webHidden/>
              </w:rPr>
            </w:r>
            <w:r w:rsidR="009E57FF">
              <w:rPr>
                <w:webHidden/>
              </w:rPr>
              <w:fldChar w:fldCharType="separate"/>
            </w:r>
            <w:r w:rsidR="00747935">
              <w:rPr>
                <w:webHidden/>
              </w:rPr>
              <w:t>17</w:t>
            </w:r>
            <w:r w:rsidR="009E57FF">
              <w:rPr>
                <w:webHidden/>
              </w:rPr>
              <w:fldChar w:fldCharType="end"/>
            </w:r>
          </w:hyperlink>
        </w:p>
        <w:p w:rsidR="009E57FF" w:rsidRDefault="00720567">
          <w:pPr>
            <w:pStyle w:val="TOC1"/>
            <w:tabs>
              <w:tab w:val="left" w:pos="880"/>
            </w:tabs>
            <w:rPr>
              <w:rFonts w:asciiTheme="minorHAnsi" w:eastAsiaTheme="minorEastAsia" w:hAnsiTheme="minorHAnsi" w:cstheme="minorBidi"/>
              <w:color w:val="auto"/>
              <w:lang w:val="en-CA" w:eastAsia="en-CA"/>
            </w:rPr>
          </w:pPr>
          <w:hyperlink w:anchor="_Toc513790425" w:history="1">
            <w:r w:rsidR="009E57FF" w:rsidRPr="00AC7365">
              <w:rPr>
                <w:rStyle w:val="Hyperlink"/>
              </w:rPr>
              <w:t>11</w:t>
            </w:r>
            <w:r w:rsidR="009E57FF">
              <w:rPr>
                <w:rFonts w:asciiTheme="minorHAnsi" w:eastAsiaTheme="minorEastAsia" w:hAnsiTheme="minorHAnsi" w:cstheme="minorBidi"/>
                <w:color w:val="auto"/>
                <w:lang w:val="en-CA" w:eastAsia="en-CA"/>
              </w:rPr>
              <w:tab/>
            </w:r>
            <w:r w:rsidR="009E57FF" w:rsidRPr="00AC7365">
              <w:rPr>
                <w:rStyle w:val="Hyperlink"/>
              </w:rPr>
              <w:t>Business Risks</w:t>
            </w:r>
            <w:r w:rsidR="009E57FF">
              <w:rPr>
                <w:webHidden/>
              </w:rPr>
              <w:tab/>
            </w:r>
            <w:r w:rsidR="009E57FF">
              <w:rPr>
                <w:webHidden/>
              </w:rPr>
              <w:fldChar w:fldCharType="begin"/>
            </w:r>
            <w:r w:rsidR="009E57FF">
              <w:rPr>
                <w:webHidden/>
              </w:rPr>
              <w:instrText xml:space="preserve"> PAGEREF _Toc513790425 \h </w:instrText>
            </w:r>
            <w:r w:rsidR="009E57FF">
              <w:rPr>
                <w:webHidden/>
              </w:rPr>
            </w:r>
            <w:r w:rsidR="009E57FF">
              <w:rPr>
                <w:webHidden/>
              </w:rPr>
              <w:fldChar w:fldCharType="separate"/>
            </w:r>
            <w:r w:rsidR="00747935">
              <w:rPr>
                <w:webHidden/>
              </w:rPr>
              <w:t>18</w:t>
            </w:r>
            <w:r w:rsidR="009E57FF">
              <w:rPr>
                <w:webHidden/>
              </w:rPr>
              <w:fldChar w:fldCharType="end"/>
            </w:r>
          </w:hyperlink>
        </w:p>
        <w:p w:rsidR="009E57FF" w:rsidRDefault="00720567">
          <w:pPr>
            <w:pStyle w:val="TOC1"/>
            <w:tabs>
              <w:tab w:val="left" w:pos="880"/>
            </w:tabs>
            <w:rPr>
              <w:rFonts w:asciiTheme="minorHAnsi" w:eastAsiaTheme="minorEastAsia" w:hAnsiTheme="minorHAnsi" w:cstheme="minorBidi"/>
              <w:color w:val="auto"/>
              <w:lang w:val="en-CA" w:eastAsia="en-CA"/>
            </w:rPr>
          </w:pPr>
          <w:hyperlink w:anchor="_Toc513790426" w:history="1">
            <w:r w:rsidR="009E57FF" w:rsidRPr="00AC7365">
              <w:rPr>
                <w:rStyle w:val="Hyperlink"/>
              </w:rPr>
              <w:t>12</w:t>
            </w:r>
            <w:r w:rsidR="009E57FF">
              <w:rPr>
                <w:rFonts w:asciiTheme="minorHAnsi" w:eastAsiaTheme="minorEastAsia" w:hAnsiTheme="minorHAnsi" w:cstheme="minorBidi"/>
                <w:color w:val="auto"/>
                <w:lang w:val="en-CA" w:eastAsia="en-CA"/>
              </w:rPr>
              <w:tab/>
            </w:r>
            <w:r w:rsidR="009E57FF" w:rsidRPr="00AC7365">
              <w:rPr>
                <w:rStyle w:val="Hyperlink"/>
              </w:rPr>
              <w:t>Business Rules</w:t>
            </w:r>
            <w:r w:rsidR="009E57FF">
              <w:rPr>
                <w:webHidden/>
              </w:rPr>
              <w:tab/>
            </w:r>
            <w:r w:rsidR="009E57FF">
              <w:rPr>
                <w:webHidden/>
              </w:rPr>
              <w:fldChar w:fldCharType="begin"/>
            </w:r>
            <w:r w:rsidR="009E57FF">
              <w:rPr>
                <w:webHidden/>
              </w:rPr>
              <w:instrText xml:space="preserve"> PAGEREF _Toc513790426 \h </w:instrText>
            </w:r>
            <w:r w:rsidR="009E57FF">
              <w:rPr>
                <w:webHidden/>
              </w:rPr>
            </w:r>
            <w:r w:rsidR="009E57FF">
              <w:rPr>
                <w:webHidden/>
              </w:rPr>
              <w:fldChar w:fldCharType="separate"/>
            </w:r>
            <w:r w:rsidR="00747935">
              <w:rPr>
                <w:webHidden/>
              </w:rPr>
              <w:t>19</w:t>
            </w:r>
            <w:r w:rsidR="009E57FF">
              <w:rPr>
                <w:webHidden/>
              </w:rPr>
              <w:fldChar w:fldCharType="end"/>
            </w:r>
          </w:hyperlink>
        </w:p>
        <w:p w:rsidR="009E57FF" w:rsidRDefault="00720567">
          <w:pPr>
            <w:pStyle w:val="TOC1"/>
            <w:tabs>
              <w:tab w:val="left" w:pos="880"/>
            </w:tabs>
            <w:rPr>
              <w:rFonts w:asciiTheme="minorHAnsi" w:eastAsiaTheme="minorEastAsia" w:hAnsiTheme="minorHAnsi" w:cstheme="minorBidi"/>
              <w:color w:val="auto"/>
              <w:lang w:val="en-CA" w:eastAsia="en-CA"/>
            </w:rPr>
          </w:pPr>
          <w:hyperlink w:anchor="_Toc513790427" w:history="1">
            <w:r w:rsidR="009E57FF" w:rsidRPr="00AC7365">
              <w:rPr>
                <w:rStyle w:val="Hyperlink"/>
              </w:rPr>
              <w:t>13</w:t>
            </w:r>
            <w:r w:rsidR="009E57FF">
              <w:rPr>
                <w:rFonts w:asciiTheme="minorHAnsi" w:eastAsiaTheme="minorEastAsia" w:hAnsiTheme="minorHAnsi" w:cstheme="minorBidi"/>
                <w:color w:val="auto"/>
                <w:lang w:val="en-CA" w:eastAsia="en-CA"/>
              </w:rPr>
              <w:tab/>
            </w:r>
            <w:r w:rsidR="009E57FF" w:rsidRPr="00AC7365">
              <w:rPr>
                <w:rStyle w:val="Hyperlink"/>
              </w:rPr>
              <w:t>Signature</w:t>
            </w:r>
            <w:r w:rsidR="009E57FF">
              <w:rPr>
                <w:webHidden/>
              </w:rPr>
              <w:tab/>
            </w:r>
            <w:r w:rsidR="009E57FF">
              <w:rPr>
                <w:webHidden/>
              </w:rPr>
              <w:fldChar w:fldCharType="begin"/>
            </w:r>
            <w:r w:rsidR="009E57FF">
              <w:rPr>
                <w:webHidden/>
              </w:rPr>
              <w:instrText xml:space="preserve"> PAGEREF _Toc513790427 \h </w:instrText>
            </w:r>
            <w:r w:rsidR="009E57FF">
              <w:rPr>
                <w:webHidden/>
              </w:rPr>
            </w:r>
            <w:r w:rsidR="009E57FF">
              <w:rPr>
                <w:webHidden/>
              </w:rPr>
              <w:fldChar w:fldCharType="separate"/>
            </w:r>
            <w:r w:rsidR="00747935">
              <w:rPr>
                <w:webHidden/>
              </w:rPr>
              <w:t>19</w:t>
            </w:r>
            <w:r w:rsidR="009E57FF">
              <w:rPr>
                <w:webHidden/>
              </w:rPr>
              <w:fldChar w:fldCharType="end"/>
            </w:r>
          </w:hyperlink>
        </w:p>
        <w:p w:rsidR="00E907E0" w:rsidRPr="002407D2" w:rsidRDefault="00E907E0" w:rsidP="00E907E0">
          <w:pPr>
            <w:rPr>
              <w:rFonts w:asciiTheme="minorHAnsi" w:hAnsiTheme="minorHAnsi"/>
              <w:sz w:val="18"/>
              <w:szCs w:val="18"/>
            </w:rPr>
          </w:pPr>
          <w:r w:rsidRPr="002407D2">
            <w:rPr>
              <w:rFonts w:asciiTheme="minorHAnsi" w:hAnsiTheme="minorHAnsi" w:cstheme="minorHAnsi"/>
              <w:sz w:val="18"/>
              <w:szCs w:val="18"/>
            </w:rPr>
            <w:fldChar w:fldCharType="end"/>
          </w:r>
        </w:p>
      </w:sdtContent>
    </w:sdt>
    <w:p w:rsidR="00783383" w:rsidRDefault="00783383">
      <w:pPr>
        <w:spacing w:after="0" w:line="240" w:lineRule="auto"/>
        <w:rPr>
          <w:rFonts w:asciiTheme="minorHAnsi" w:hAnsiTheme="minorHAnsi" w:cs="Calibri"/>
          <w:color w:val="9E7C0C"/>
          <w:spacing w:val="-5"/>
          <w:sz w:val="40"/>
          <w:szCs w:val="40"/>
        </w:rPr>
      </w:pPr>
      <w:bookmarkStart w:id="35" w:name="_Toc290994523"/>
      <w:bookmarkEnd w:id="34"/>
      <w:bookmarkEnd w:id="33"/>
      <w:r>
        <w:br w:type="page"/>
      </w:r>
    </w:p>
    <w:p w:rsidR="00E907E0" w:rsidRPr="002407D2" w:rsidRDefault="00E907E0" w:rsidP="00E70164">
      <w:pPr>
        <w:pStyle w:val="Heading1"/>
      </w:pPr>
      <w:bookmarkStart w:id="36" w:name="_Toc513790401"/>
      <w:r w:rsidRPr="002407D2">
        <w:t>Document Purpose</w:t>
      </w:r>
      <w:bookmarkEnd w:id="35"/>
      <w:bookmarkEnd w:id="36"/>
    </w:p>
    <w:p w:rsidR="00E907E0" w:rsidRPr="002407D2" w:rsidRDefault="00E907E0" w:rsidP="00E907E0">
      <w:pPr>
        <w:rPr>
          <w:rFonts w:asciiTheme="minorHAnsi" w:hAnsiTheme="minorHAnsi" w:cstheme="minorHAnsi"/>
        </w:rPr>
      </w:pPr>
      <w:r w:rsidRPr="002407D2">
        <w:rPr>
          <w:rFonts w:asciiTheme="minorHAnsi" w:hAnsiTheme="minorHAnsi" w:cstheme="minorHAnsi"/>
        </w:rPr>
        <w:t>A Business Requirements Document (BRD) is an industry standard, formal document that provides an agreement between a “supplier” and a “client”. The “client” is the business area. The “supplier” is the IT department that will create and deliver the new product, system or process. This document is written in response to a known business problem or shortcoming and details the needs and expectations of a business area. The objectives are to:</w:t>
      </w:r>
    </w:p>
    <w:p w:rsidR="00E907E0" w:rsidRPr="002407D2" w:rsidRDefault="00E907E0" w:rsidP="008A5140">
      <w:pPr>
        <w:numPr>
          <w:ilvl w:val="0"/>
          <w:numId w:val="13"/>
        </w:numPr>
        <w:spacing w:after="0" w:line="240" w:lineRule="auto"/>
        <w:rPr>
          <w:rFonts w:asciiTheme="minorHAnsi" w:hAnsiTheme="minorHAnsi" w:cstheme="minorHAnsi"/>
        </w:rPr>
      </w:pPr>
      <w:r w:rsidRPr="002407D2">
        <w:rPr>
          <w:rFonts w:asciiTheme="minorHAnsi" w:hAnsiTheme="minorHAnsi" w:cstheme="minorHAnsi"/>
        </w:rPr>
        <w:t>Gain agreement with stakeholders.</w:t>
      </w:r>
    </w:p>
    <w:p w:rsidR="00E907E0" w:rsidRPr="002407D2" w:rsidRDefault="00E907E0" w:rsidP="008A5140">
      <w:pPr>
        <w:numPr>
          <w:ilvl w:val="0"/>
          <w:numId w:val="13"/>
        </w:numPr>
        <w:spacing w:after="0" w:line="240" w:lineRule="auto"/>
        <w:rPr>
          <w:rFonts w:asciiTheme="minorHAnsi" w:hAnsiTheme="minorHAnsi" w:cstheme="minorHAnsi"/>
        </w:rPr>
      </w:pPr>
      <w:r w:rsidRPr="002407D2">
        <w:rPr>
          <w:rFonts w:asciiTheme="minorHAnsi" w:hAnsiTheme="minorHAnsi" w:cstheme="minorHAnsi"/>
        </w:rPr>
        <w:t xml:space="preserve">Provide a foundation to communicate to a technology service provider what the solution needs to do to satisfy the client areas' needs. </w:t>
      </w:r>
    </w:p>
    <w:p w:rsidR="00E907E0" w:rsidRDefault="00E907E0" w:rsidP="008A5140">
      <w:pPr>
        <w:numPr>
          <w:ilvl w:val="0"/>
          <w:numId w:val="13"/>
        </w:numPr>
        <w:spacing w:after="0" w:line="240" w:lineRule="auto"/>
        <w:rPr>
          <w:rFonts w:asciiTheme="minorHAnsi" w:hAnsiTheme="minorHAnsi" w:cstheme="minorHAnsi"/>
        </w:rPr>
      </w:pPr>
      <w:r w:rsidRPr="002407D2">
        <w:rPr>
          <w:rFonts w:asciiTheme="minorHAnsi" w:hAnsiTheme="minorHAnsi" w:cstheme="minorHAnsi"/>
        </w:rPr>
        <w:t>Describe what (not how) the business needs will be met by the solution.</w:t>
      </w:r>
    </w:p>
    <w:p w:rsidR="008A5140" w:rsidRPr="002407D2" w:rsidRDefault="008A5140" w:rsidP="008A5140">
      <w:pPr>
        <w:spacing w:after="0" w:line="240" w:lineRule="auto"/>
        <w:rPr>
          <w:rFonts w:asciiTheme="minorHAnsi" w:hAnsiTheme="minorHAnsi" w:cstheme="minorHAnsi"/>
        </w:rPr>
      </w:pPr>
    </w:p>
    <w:p w:rsidR="00E907E0" w:rsidRPr="002407D2" w:rsidRDefault="00E907E0" w:rsidP="00E907E0">
      <w:pPr>
        <w:rPr>
          <w:rFonts w:asciiTheme="minorHAnsi" w:hAnsiTheme="minorHAnsi" w:cstheme="minorHAnsi"/>
        </w:rPr>
      </w:pPr>
      <w:r w:rsidRPr="002407D2">
        <w:rPr>
          <w:rFonts w:asciiTheme="minorHAnsi" w:hAnsiTheme="minorHAnsi" w:cstheme="minorHAnsi"/>
        </w:rPr>
        <w:t>The BRD does not describe the solution in detail, for technical products such as software systems, further technical specifications will be prepared and distributed alongside this document, prior to development.</w:t>
      </w:r>
    </w:p>
    <w:p w:rsidR="00E907E0" w:rsidRPr="002407D2" w:rsidRDefault="00E907E0" w:rsidP="00972A83">
      <w:pPr>
        <w:pStyle w:val="Heading2"/>
        <w:keepNext/>
        <w:keepLines/>
        <w:numPr>
          <w:ilvl w:val="1"/>
          <w:numId w:val="9"/>
        </w:numPr>
        <w:spacing w:before="240" w:after="120" w:line="276" w:lineRule="auto"/>
        <w:rPr>
          <w:rFonts w:asciiTheme="minorHAnsi" w:hAnsiTheme="minorHAnsi"/>
        </w:rPr>
      </w:pPr>
      <w:bookmarkStart w:id="37" w:name="_Toc290994524"/>
      <w:bookmarkStart w:id="38" w:name="_Toc513790402"/>
      <w:r w:rsidRPr="002407D2">
        <w:rPr>
          <w:rFonts w:asciiTheme="minorHAnsi" w:hAnsiTheme="minorHAnsi"/>
        </w:rPr>
        <w:t>Document Scope</w:t>
      </w:r>
      <w:bookmarkEnd w:id="37"/>
      <w:bookmarkEnd w:id="38"/>
    </w:p>
    <w:p w:rsidR="008752F5" w:rsidRPr="002407D2" w:rsidRDefault="00B50DD4" w:rsidP="006B7AE0">
      <w:pPr>
        <w:rPr>
          <w:rFonts w:asciiTheme="minorHAnsi" w:hAnsiTheme="minorHAnsi" w:cstheme="minorHAnsi"/>
        </w:rPr>
      </w:pPr>
      <w:r w:rsidRPr="002407D2">
        <w:rPr>
          <w:rFonts w:asciiTheme="minorHAnsi" w:hAnsiTheme="minorHAnsi" w:cstheme="minorHAnsi"/>
        </w:rPr>
        <w:t xml:space="preserve">The objective of this project is to create a “one-stop shop” for </w:t>
      </w:r>
      <w:r w:rsidR="00E24274" w:rsidRPr="002407D2">
        <w:rPr>
          <w:rFonts w:asciiTheme="minorHAnsi" w:hAnsiTheme="minorHAnsi" w:cstheme="minorHAnsi"/>
        </w:rPr>
        <w:t>all activities</w:t>
      </w:r>
      <w:r w:rsidRPr="002407D2">
        <w:rPr>
          <w:rFonts w:asciiTheme="minorHAnsi" w:hAnsiTheme="minorHAnsi" w:cstheme="minorHAnsi"/>
        </w:rPr>
        <w:t xml:space="preserve"> of Cash Management Products, such </w:t>
      </w:r>
      <w:r w:rsidR="00931A68">
        <w:rPr>
          <w:rFonts w:asciiTheme="minorHAnsi" w:hAnsiTheme="minorHAnsi" w:cstheme="minorHAnsi"/>
        </w:rPr>
        <w:t xml:space="preserve">as </w:t>
      </w:r>
      <w:r w:rsidR="00E24274" w:rsidRPr="002407D2">
        <w:rPr>
          <w:rFonts w:asciiTheme="minorHAnsi" w:hAnsiTheme="minorHAnsi" w:cstheme="minorHAnsi"/>
        </w:rPr>
        <w:t xml:space="preserve">adding, changing or removal. </w:t>
      </w:r>
      <w:r w:rsidR="00457AA8" w:rsidRPr="002407D2">
        <w:rPr>
          <w:rFonts w:asciiTheme="minorHAnsi" w:hAnsiTheme="minorHAnsi" w:cstheme="minorHAnsi"/>
        </w:rPr>
        <w:t xml:space="preserve">The </w:t>
      </w:r>
      <w:r w:rsidR="00E24274" w:rsidRPr="002407D2">
        <w:rPr>
          <w:rFonts w:asciiTheme="minorHAnsi" w:hAnsiTheme="minorHAnsi" w:cstheme="minorHAnsi"/>
        </w:rPr>
        <w:t>vision</w:t>
      </w:r>
      <w:r w:rsidR="00457AA8" w:rsidRPr="002407D2">
        <w:rPr>
          <w:rFonts w:asciiTheme="minorHAnsi" w:hAnsiTheme="minorHAnsi" w:cstheme="minorHAnsi"/>
        </w:rPr>
        <w:t xml:space="preserve"> is to </w:t>
      </w:r>
      <w:r w:rsidR="00E24274" w:rsidRPr="002407D2">
        <w:rPr>
          <w:rFonts w:asciiTheme="minorHAnsi" w:hAnsiTheme="minorHAnsi" w:cstheme="minorHAnsi"/>
        </w:rPr>
        <w:t xml:space="preserve">consolidate all pertinent forms into one new intake ‘form’. This new ‘form’ will capture all required information for the actives and products selected (e.g. Onboarding Remote Deposit Capture and change of Business Online Banking credentials). </w:t>
      </w:r>
      <w:r w:rsidR="006B7AE0" w:rsidRPr="002407D2">
        <w:rPr>
          <w:rFonts w:asciiTheme="minorHAnsi" w:hAnsiTheme="minorHAnsi" w:cstheme="minorHAnsi"/>
        </w:rPr>
        <w:t xml:space="preserve">Once completed, the user will have an option to print </w:t>
      </w:r>
      <w:r w:rsidR="00750FE0" w:rsidRPr="00750FE0">
        <w:rPr>
          <w:rFonts w:asciiTheme="minorHAnsi" w:hAnsiTheme="minorHAnsi" w:cstheme="minorHAnsi"/>
          <w:color w:val="FFC000"/>
        </w:rPr>
        <w:t xml:space="preserve">the document </w:t>
      </w:r>
      <w:r w:rsidR="006B7AE0" w:rsidRPr="00750FE0">
        <w:rPr>
          <w:rFonts w:asciiTheme="minorHAnsi" w:hAnsiTheme="minorHAnsi" w:cstheme="minorHAnsi"/>
          <w:strike/>
        </w:rPr>
        <w:t>to sign</w:t>
      </w:r>
      <w:r w:rsidR="006B7AE0" w:rsidRPr="002407D2">
        <w:rPr>
          <w:rFonts w:asciiTheme="minorHAnsi" w:hAnsiTheme="minorHAnsi" w:cstheme="minorHAnsi"/>
        </w:rPr>
        <w:t xml:space="preserve"> </w:t>
      </w:r>
      <w:r w:rsidR="006B7AE0" w:rsidRPr="00244B06">
        <w:rPr>
          <w:rFonts w:asciiTheme="minorHAnsi" w:hAnsiTheme="minorHAnsi" w:cstheme="minorHAnsi"/>
          <w:strike/>
        </w:rPr>
        <w:t>or click to sign</w:t>
      </w:r>
      <w:r w:rsidR="00244B06">
        <w:rPr>
          <w:rFonts w:asciiTheme="minorHAnsi" w:hAnsiTheme="minorHAnsi" w:cstheme="minorHAnsi"/>
        </w:rPr>
        <w:t xml:space="preserve"> </w:t>
      </w:r>
      <w:r w:rsidR="00244B06" w:rsidRPr="00244B06">
        <w:rPr>
          <w:rFonts w:asciiTheme="minorHAnsi" w:hAnsiTheme="minorHAnsi" w:cstheme="minorHAnsi"/>
          <w:color w:val="FFC000"/>
        </w:rPr>
        <w:t>for a physical signature or</w:t>
      </w:r>
      <w:r w:rsidR="00750FE0">
        <w:rPr>
          <w:rFonts w:asciiTheme="minorHAnsi" w:hAnsiTheme="minorHAnsi" w:cstheme="minorHAnsi"/>
          <w:color w:val="FFC000"/>
        </w:rPr>
        <w:t xml:space="preserve"> email</w:t>
      </w:r>
      <w:r w:rsidR="00244B06" w:rsidRPr="00244B06">
        <w:rPr>
          <w:rFonts w:asciiTheme="minorHAnsi" w:hAnsiTheme="minorHAnsi" w:cstheme="minorHAnsi"/>
          <w:color w:val="FFC000"/>
        </w:rPr>
        <w:t xml:space="preserve"> for a digital signature</w:t>
      </w:r>
      <w:r w:rsidR="006B7AE0" w:rsidRPr="002407D2">
        <w:rPr>
          <w:rFonts w:asciiTheme="minorHAnsi" w:hAnsiTheme="minorHAnsi" w:cstheme="minorHAnsi"/>
        </w:rPr>
        <w:t>.</w:t>
      </w:r>
      <w:r w:rsidR="008752F5" w:rsidRPr="002407D2">
        <w:rPr>
          <w:rFonts w:asciiTheme="minorHAnsi" w:hAnsiTheme="minorHAnsi" w:cstheme="minorHAnsi"/>
        </w:rPr>
        <w:t xml:space="preserve"> A new consolidated Master Service Agreement (MSA) will replace all related Terms &amp; Conditions (T&amp;Cs) documents.</w:t>
      </w:r>
    </w:p>
    <w:p w:rsidR="006B7AE0" w:rsidRPr="002407D2" w:rsidRDefault="008752F5" w:rsidP="008752F5">
      <w:pPr>
        <w:ind w:left="720"/>
        <w:rPr>
          <w:rFonts w:asciiTheme="minorHAnsi" w:hAnsiTheme="minorHAnsi" w:cstheme="minorHAnsi"/>
          <w:i/>
        </w:rPr>
      </w:pPr>
      <w:r w:rsidRPr="002407D2">
        <w:rPr>
          <w:rFonts w:asciiTheme="minorHAnsi" w:hAnsiTheme="minorHAnsi" w:cstheme="minorHAnsi"/>
          <w:b/>
          <w:i/>
          <w:color w:val="FF0000"/>
        </w:rPr>
        <w:t>!</w:t>
      </w:r>
      <w:r w:rsidRPr="002407D2">
        <w:rPr>
          <w:rFonts w:asciiTheme="minorHAnsi" w:hAnsiTheme="minorHAnsi" w:cstheme="minorHAnsi"/>
          <w:b/>
          <w:i/>
        </w:rPr>
        <w:t xml:space="preserve">Note: </w:t>
      </w:r>
      <w:r w:rsidRPr="002407D2">
        <w:rPr>
          <w:rFonts w:asciiTheme="minorHAnsi" w:hAnsiTheme="minorHAnsi" w:cstheme="minorHAnsi"/>
          <w:i/>
        </w:rPr>
        <w:t>The printing of the new form will also incorporate the associated vendor forms required (e.g. RDC form for C1, Wires for Western Union etc.)</w:t>
      </w:r>
      <w:r w:rsidR="006B7AE0" w:rsidRPr="002407D2">
        <w:rPr>
          <w:rFonts w:asciiTheme="minorHAnsi" w:hAnsiTheme="minorHAnsi" w:cstheme="minorHAnsi"/>
          <w:i/>
        </w:rPr>
        <w:t xml:space="preserve"> </w:t>
      </w:r>
    </w:p>
    <w:p w:rsidR="00321777" w:rsidRPr="002407D2" w:rsidRDefault="00321777" w:rsidP="00E907E0">
      <w:pPr>
        <w:rPr>
          <w:rFonts w:asciiTheme="minorHAnsi" w:hAnsiTheme="minorHAnsi" w:cstheme="minorHAnsi"/>
          <w:b/>
        </w:rPr>
      </w:pPr>
      <w:r w:rsidRPr="002407D2">
        <w:rPr>
          <w:rFonts w:asciiTheme="minorHAnsi" w:hAnsiTheme="minorHAnsi" w:cstheme="minorHAnsi"/>
          <w:b/>
        </w:rPr>
        <w:t>In Scope:</w:t>
      </w:r>
    </w:p>
    <w:p w:rsidR="00321777" w:rsidRPr="002407D2" w:rsidRDefault="008A5140" w:rsidP="00972A83">
      <w:pPr>
        <w:pStyle w:val="ListParagraph"/>
        <w:numPr>
          <w:ilvl w:val="0"/>
          <w:numId w:val="19"/>
        </w:numPr>
        <w:rPr>
          <w:rFonts w:asciiTheme="minorHAnsi" w:hAnsiTheme="minorHAnsi"/>
        </w:rPr>
      </w:pPr>
      <w:r>
        <w:rPr>
          <w:rFonts w:asciiTheme="minorHAnsi" w:hAnsiTheme="minorHAnsi"/>
        </w:rPr>
        <w:t>Consolidate all New</w:t>
      </w:r>
      <w:r w:rsidR="00321777" w:rsidRPr="002407D2">
        <w:rPr>
          <w:rFonts w:asciiTheme="minorHAnsi" w:hAnsiTheme="minorHAnsi"/>
        </w:rPr>
        <w:t xml:space="preserve">, </w:t>
      </w:r>
      <w:r>
        <w:rPr>
          <w:rFonts w:asciiTheme="minorHAnsi" w:hAnsiTheme="minorHAnsi"/>
        </w:rPr>
        <w:t>Modify</w:t>
      </w:r>
      <w:r w:rsidR="00321777" w:rsidRPr="002407D2">
        <w:rPr>
          <w:rFonts w:asciiTheme="minorHAnsi" w:hAnsiTheme="minorHAnsi"/>
        </w:rPr>
        <w:t xml:space="preserve">, </w:t>
      </w:r>
      <w:r>
        <w:rPr>
          <w:rFonts w:asciiTheme="minorHAnsi" w:hAnsiTheme="minorHAnsi"/>
        </w:rPr>
        <w:t>Delete</w:t>
      </w:r>
      <w:r w:rsidR="00321777" w:rsidRPr="002407D2">
        <w:rPr>
          <w:rFonts w:asciiTheme="minorHAnsi" w:hAnsiTheme="minorHAnsi"/>
        </w:rPr>
        <w:t xml:space="preserve"> requests for the following ancillary products into one intake </w:t>
      </w:r>
      <w:r w:rsidR="00D932B0" w:rsidRPr="002407D2">
        <w:rPr>
          <w:rFonts w:asciiTheme="minorHAnsi" w:hAnsiTheme="minorHAnsi"/>
        </w:rPr>
        <w:t>“</w:t>
      </w:r>
      <w:r w:rsidR="00321777" w:rsidRPr="002407D2">
        <w:rPr>
          <w:rFonts w:asciiTheme="minorHAnsi" w:hAnsiTheme="minorHAnsi"/>
        </w:rPr>
        <w:t>form</w:t>
      </w:r>
      <w:r w:rsidR="00D932B0" w:rsidRPr="002407D2">
        <w:rPr>
          <w:rFonts w:asciiTheme="minorHAnsi" w:hAnsiTheme="minorHAnsi"/>
        </w:rPr>
        <w:t>”</w:t>
      </w:r>
      <w:r w:rsidR="001F194C" w:rsidRPr="002407D2">
        <w:rPr>
          <w:rFonts w:asciiTheme="minorHAnsi" w:hAnsiTheme="minorHAnsi"/>
        </w:rPr>
        <w:t>*</w:t>
      </w:r>
      <w:r w:rsidR="00321777" w:rsidRPr="002407D2">
        <w:rPr>
          <w:rFonts w:asciiTheme="minorHAnsi" w:hAnsiTheme="minorHAnsi"/>
        </w:rPr>
        <w:t>:</w:t>
      </w:r>
    </w:p>
    <w:p w:rsidR="00EB0930" w:rsidRPr="002407D2" w:rsidRDefault="00EB0930" w:rsidP="00972A83">
      <w:pPr>
        <w:pStyle w:val="ListParagraph"/>
        <w:numPr>
          <w:ilvl w:val="1"/>
          <w:numId w:val="19"/>
        </w:numPr>
        <w:rPr>
          <w:rFonts w:asciiTheme="minorHAnsi" w:hAnsiTheme="minorHAnsi"/>
        </w:rPr>
      </w:pPr>
      <w:r w:rsidRPr="002407D2">
        <w:rPr>
          <w:rFonts w:asciiTheme="minorHAnsi" w:hAnsiTheme="minorHAnsi"/>
        </w:rPr>
        <w:t xml:space="preserve">Online Wires, </w:t>
      </w:r>
    </w:p>
    <w:p w:rsidR="00EB0930" w:rsidRPr="002407D2" w:rsidRDefault="00EB0930" w:rsidP="00972A83">
      <w:pPr>
        <w:pStyle w:val="ListParagraph"/>
        <w:numPr>
          <w:ilvl w:val="1"/>
          <w:numId w:val="19"/>
        </w:numPr>
        <w:rPr>
          <w:rFonts w:asciiTheme="minorHAnsi" w:hAnsiTheme="minorHAnsi"/>
        </w:rPr>
      </w:pPr>
      <w:r w:rsidRPr="002407D2">
        <w:rPr>
          <w:rFonts w:asciiTheme="minorHAnsi" w:hAnsiTheme="minorHAnsi"/>
        </w:rPr>
        <w:t xml:space="preserve">Business Online Banking, </w:t>
      </w:r>
    </w:p>
    <w:p w:rsidR="00EB0930" w:rsidRPr="002407D2" w:rsidRDefault="00EB0930" w:rsidP="00972A83">
      <w:pPr>
        <w:pStyle w:val="ListParagraph"/>
        <w:numPr>
          <w:ilvl w:val="1"/>
          <w:numId w:val="19"/>
        </w:numPr>
        <w:rPr>
          <w:rFonts w:asciiTheme="minorHAnsi" w:hAnsiTheme="minorHAnsi"/>
        </w:rPr>
      </w:pPr>
      <w:r w:rsidRPr="002407D2">
        <w:rPr>
          <w:rFonts w:asciiTheme="minorHAnsi" w:hAnsiTheme="minorHAnsi"/>
        </w:rPr>
        <w:t xml:space="preserve">CAFT, </w:t>
      </w:r>
    </w:p>
    <w:p w:rsidR="00EB0930" w:rsidRPr="002407D2" w:rsidRDefault="00CC4913" w:rsidP="00972A83">
      <w:pPr>
        <w:pStyle w:val="ListParagraph"/>
        <w:numPr>
          <w:ilvl w:val="1"/>
          <w:numId w:val="19"/>
        </w:numPr>
        <w:rPr>
          <w:rFonts w:asciiTheme="minorHAnsi" w:hAnsiTheme="minorHAnsi"/>
        </w:rPr>
      </w:pPr>
      <w:r w:rsidRPr="002407D2">
        <w:rPr>
          <w:rFonts w:asciiTheme="minorHAnsi" w:hAnsiTheme="minorHAnsi"/>
        </w:rPr>
        <w:t xml:space="preserve">Corporate </w:t>
      </w:r>
      <w:r w:rsidR="00EB0930" w:rsidRPr="002407D2">
        <w:rPr>
          <w:rFonts w:asciiTheme="minorHAnsi" w:hAnsiTheme="minorHAnsi"/>
        </w:rPr>
        <w:t xml:space="preserve">RDC, </w:t>
      </w:r>
    </w:p>
    <w:p w:rsidR="00EB0930" w:rsidRPr="002407D2" w:rsidRDefault="00EB0930" w:rsidP="00972A83">
      <w:pPr>
        <w:pStyle w:val="ListParagraph"/>
        <w:numPr>
          <w:ilvl w:val="1"/>
          <w:numId w:val="19"/>
        </w:numPr>
        <w:rPr>
          <w:rFonts w:asciiTheme="minorHAnsi" w:hAnsiTheme="minorHAnsi"/>
        </w:rPr>
      </w:pPr>
      <w:r w:rsidRPr="002407D2">
        <w:rPr>
          <w:rFonts w:asciiTheme="minorHAnsi" w:hAnsiTheme="minorHAnsi"/>
        </w:rPr>
        <w:t>Business VISA</w:t>
      </w:r>
    </w:p>
    <w:p w:rsidR="00321777" w:rsidRPr="002407D2" w:rsidRDefault="00EB0930" w:rsidP="00972A83">
      <w:pPr>
        <w:pStyle w:val="ListParagraph"/>
        <w:numPr>
          <w:ilvl w:val="0"/>
          <w:numId w:val="19"/>
        </w:numPr>
        <w:rPr>
          <w:rFonts w:asciiTheme="minorHAnsi" w:hAnsiTheme="minorHAnsi"/>
        </w:rPr>
      </w:pPr>
      <w:r w:rsidRPr="002407D2">
        <w:rPr>
          <w:rFonts w:asciiTheme="minorHAnsi" w:hAnsiTheme="minorHAnsi"/>
        </w:rPr>
        <w:t>Remove the “In Scope” form list (below) from general use</w:t>
      </w:r>
    </w:p>
    <w:p w:rsidR="00EB0930" w:rsidRPr="002407D2" w:rsidRDefault="00EB0930" w:rsidP="00972A83">
      <w:pPr>
        <w:pStyle w:val="ListParagraph"/>
        <w:numPr>
          <w:ilvl w:val="1"/>
          <w:numId w:val="19"/>
        </w:numPr>
        <w:rPr>
          <w:rFonts w:asciiTheme="minorHAnsi" w:hAnsiTheme="minorHAnsi"/>
        </w:rPr>
      </w:pPr>
      <w:r w:rsidRPr="002407D2">
        <w:rPr>
          <w:rFonts w:asciiTheme="minorHAnsi" w:hAnsiTheme="minorHAnsi"/>
        </w:rPr>
        <w:t>The forms will available to be used as backup, if required</w:t>
      </w:r>
    </w:p>
    <w:p w:rsidR="00EB0930" w:rsidRPr="002407D2" w:rsidRDefault="001A4E61" w:rsidP="00972A83">
      <w:pPr>
        <w:pStyle w:val="ListParagraph"/>
        <w:numPr>
          <w:ilvl w:val="0"/>
          <w:numId w:val="19"/>
        </w:numPr>
        <w:rPr>
          <w:rFonts w:asciiTheme="minorHAnsi" w:hAnsiTheme="minorHAnsi"/>
        </w:rPr>
      </w:pPr>
      <w:r w:rsidRPr="002407D2">
        <w:rPr>
          <w:rFonts w:asciiTheme="minorHAnsi" w:hAnsiTheme="minorHAnsi"/>
        </w:rPr>
        <w:t>Allow the option for the customer to sign via:</w:t>
      </w:r>
    </w:p>
    <w:p w:rsidR="001A4E61" w:rsidRPr="00244B06" w:rsidRDefault="001A4E61" w:rsidP="00972A83">
      <w:pPr>
        <w:pStyle w:val="ListParagraph"/>
        <w:numPr>
          <w:ilvl w:val="1"/>
          <w:numId w:val="19"/>
        </w:numPr>
        <w:rPr>
          <w:rFonts w:asciiTheme="minorHAnsi" w:hAnsiTheme="minorHAnsi"/>
          <w:strike/>
        </w:rPr>
      </w:pPr>
      <w:r w:rsidRPr="00244B06">
        <w:rPr>
          <w:rFonts w:asciiTheme="minorHAnsi" w:hAnsiTheme="minorHAnsi"/>
          <w:strike/>
        </w:rPr>
        <w:t>Click to sign, or</w:t>
      </w:r>
    </w:p>
    <w:p w:rsidR="00750FE0" w:rsidRPr="00750FE0" w:rsidRDefault="001A4E61" w:rsidP="00972A83">
      <w:pPr>
        <w:pStyle w:val="ListParagraph"/>
        <w:numPr>
          <w:ilvl w:val="1"/>
          <w:numId w:val="19"/>
        </w:numPr>
        <w:rPr>
          <w:rFonts w:asciiTheme="minorHAnsi" w:hAnsiTheme="minorHAnsi"/>
        </w:rPr>
      </w:pPr>
      <w:r w:rsidRPr="002407D2">
        <w:rPr>
          <w:rFonts w:asciiTheme="minorHAnsi" w:hAnsiTheme="minorHAnsi"/>
        </w:rPr>
        <w:t xml:space="preserve">Print &amp; </w:t>
      </w:r>
      <w:r w:rsidR="00834188" w:rsidRPr="002407D2">
        <w:rPr>
          <w:rFonts w:asciiTheme="minorHAnsi" w:hAnsiTheme="minorHAnsi"/>
        </w:rPr>
        <w:t>get</w:t>
      </w:r>
      <w:r w:rsidRPr="002407D2">
        <w:rPr>
          <w:rFonts w:asciiTheme="minorHAnsi" w:hAnsiTheme="minorHAnsi"/>
        </w:rPr>
        <w:t xml:space="preserve"> for wet ink signature</w:t>
      </w:r>
      <w:r w:rsidR="006B33FF" w:rsidRPr="002407D2">
        <w:rPr>
          <w:rFonts w:asciiTheme="minorHAnsi" w:hAnsiTheme="minorHAnsi"/>
        </w:rPr>
        <w:t xml:space="preserve"> (upon request)</w:t>
      </w:r>
      <w:r w:rsidR="00244B06">
        <w:rPr>
          <w:rFonts w:asciiTheme="minorHAnsi" w:hAnsiTheme="minorHAnsi"/>
        </w:rPr>
        <w:t xml:space="preserve"> </w:t>
      </w:r>
      <w:r w:rsidR="00244B06" w:rsidRPr="00244B06">
        <w:rPr>
          <w:rFonts w:asciiTheme="minorHAnsi" w:hAnsiTheme="minorHAnsi"/>
          <w:color w:val="FFC000"/>
        </w:rPr>
        <w:t>or</w:t>
      </w:r>
    </w:p>
    <w:p w:rsidR="001A4E61" w:rsidRPr="00750FE0" w:rsidRDefault="00244B06" w:rsidP="00972A83">
      <w:pPr>
        <w:pStyle w:val="ListParagraph"/>
        <w:numPr>
          <w:ilvl w:val="1"/>
          <w:numId w:val="19"/>
        </w:numPr>
        <w:rPr>
          <w:rFonts w:asciiTheme="minorHAnsi" w:hAnsiTheme="minorHAnsi"/>
          <w:color w:val="FFC000"/>
        </w:rPr>
      </w:pPr>
      <w:r w:rsidRPr="00750FE0">
        <w:rPr>
          <w:rFonts w:asciiTheme="minorHAnsi" w:hAnsiTheme="minorHAnsi"/>
          <w:color w:val="FFC000"/>
        </w:rPr>
        <w:t>email for a digital signature</w:t>
      </w:r>
    </w:p>
    <w:p w:rsidR="001A4E61" w:rsidRPr="002407D2" w:rsidRDefault="00834188" w:rsidP="00972A83">
      <w:pPr>
        <w:pStyle w:val="ListParagraph"/>
        <w:numPr>
          <w:ilvl w:val="0"/>
          <w:numId w:val="19"/>
        </w:numPr>
        <w:rPr>
          <w:rFonts w:asciiTheme="minorHAnsi" w:hAnsiTheme="minorHAnsi"/>
        </w:rPr>
      </w:pPr>
      <w:r w:rsidRPr="002407D2">
        <w:rPr>
          <w:rFonts w:asciiTheme="minorHAnsi" w:hAnsiTheme="minorHAnsi"/>
        </w:rPr>
        <w:t>Consolidate all Terms &amp; Conditions for these ancillary products into one Master Service Agreement</w:t>
      </w:r>
    </w:p>
    <w:p w:rsidR="00834188" w:rsidRPr="002407D2" w:rsidRDefault="00834188" w:rsidP="00972A83">
      <w:pPr>
        <w:pStyle w:val="ListParagraph"/>
        <w:numPr>
          <w:ilvl w:val="0"/>
          <w:numId w:val="19"/>
        </w:numPr>
        <w:rPr>
          <w:rFonts w:asciiTheme="minorHAnsi" w:hAnsiTheme="minorHAnsi"/>
        </w:rPr>
      </w:pPr>
      <w:r w:rsidRPr="002407D2">
        <w:rPr>
          <w:rFonts w:asciiTheme="minorHAnsi" w:hAnsiTheme="minorHAnsi"/>
        </w:rPr>
        <w:t>Apply current branding standards to all outputs</w:t>
      </w:r>
    </w:p>
    <w:p w:rsidR="00D504EF" w:rsidRPr="008A5140" w:rsidRDefault="008A5140" w:rsidP="00972A83">
      <w:pPr>
        <w:pStyle w:val="ListParagraph"/>
        <w:numPr>
          <w:ilvl w:val="0"/>
          <w:numId w:val="19"/>
        </w:numPr>
        <w:rPr>
          <w:rFonts w:asciiTheme="minorHAnsi" w:hAnsiTheme="minorHAnsi"/>
          <w:sz w:val="28"/>
        </w:rPr>
      </w:pPr>
      <w:r>
        <w:rPr>
          <w:rFonts w:asciiTheme="minorHAnsi" w:hAnsiTheme="minorHAnsi" w:cs="Tahoma"/>
          <w:szCs w:val="18"/>
        </w:rPr>
        <w:t>Generate printable V</w:t>
      </w:r>
      <w:r w:rsidRPr="008A5140">
        <w:rPr>
          <w:rFonts w:asciiTheme="minorHAnsi" w:hAnsiTheme="minorHAnsi" w:cs="Tahoma"/>
          <w:szCs w:val="18"/>
        </w:rPr>
        <w:t xml:space="preserve">endor-like forms </w:t>
      </w:r>
    </w:p>
    <w:p w:rsidR="00DF4F00" w:rsidRPr="002407D2" w:rsidRDefault="00DF4F00" w:rsidP="00900426">
      <w:pPr>
        <w:ind w:firstLine="360"/>
        <w:rPr>
          <w:rFonts w:asciiTheme="minorHAnsi" w:hAnsiTheme="minorHAnsi" w:cstheme="minorHAnsi"/>
          <w:b/>
        </w:rPr>
      </w:pPr>
      <w:r w:rsidRPr="002407D2">
        <w:rPr>
          <w:rFonts w:asciiTheme="minorHAnsi" w:hAnsiTheme="minorHAnsi" w:cstheme="minorHAnsi"/>
          <w:b/>
        </w:rPr>
        <w:t>Customer/Branch Forms</w:t>
      </w:r>
    </w:p>
    <w:p w:rsidR="00B27969" w:rsidRDefault="00B27969" w:rsidP="00972A83">
      <w:pPr>
        <w:numPr>
          <w:ilvl w:val="0"/>
          <w:numId w:val="16"/>
        </w:numPr>
        <w:spacing w:after="0" w:line="240" w:lineRule="auto"/>
        <w:rPr>
          <w:rFonts w:asciiTheme="minorHAnsi" w:hAnsiTheme="minorHAnsi"/>
        </w:rPr>
      </w:pPr>
      <w:r w:rsidRPr="008A5140">
        <w:rPr>
          <w:rFonts w:asciiTheme="minorHAnsi" w:hAnsiTheme="minorHAnsi"/>
        </w:rPr>
        <w:t>Form 4288 CWBdirect Business Online Banking Application and Agreement – Delegated including wires sections</w:t>
      </w:r>
      <w:r w:rsidR="00357B66">
        <w:rPr>
          <w:rFonts w:asciiTheme="minorHAnsi" w:hAnsiTheme="minorHAnsi"/>
        </w:rPr>
        <w:t xml:space="preserve"> </w:t>
      </w:r>
      <w:r w:rsidR="00357B66" w:rsidRPr="00AB29A1">
        <w:rPr>
          <w:color w:val="7030A0"/>
        </w:rPr>
        <w:t>– All instances Online Banking – New Modify Delete</w:t>
      </w:r>
    </w:p>
    <w:p w:rsidR="00C72EAC" w:rsidRPr="00C72EAC" w:rsidRDefault="00C72EAC" w:rsidP="00972A83">
      <w:pPr>
        <w:numPr>
          <w:ilvl w:val="0"/>
          <w:numId w:val="16"/>
        </w:numPr>
        <w:spacing w:after="0" w:line="240" w:lineRule="auto"/>
        <w:rPr>
          <w:rFonts w:asciiTheme="minorHAnsi" w:hAnsiTheme="minorHAnsi"/>
          <w:color w:val="7030A0"/>
        </w:rPr>
      </w:pPr>
      <w:r w:rsidRPr="00C72EAC">
        <w:rPr>
          <w:rFonts w:asciiTheme="minorHAnsi" w:hAnsiTheme="minorHAnsi"/>
          <w:color w:val="7030A0"/>
        </w:rPr>
        <w:t xml:space="preserve">Form 4056X </w:t>
      </w:r>
      <w:r w:rsidR="00357B66">
        <w:rPr>
          <w:color w:val="7030A0"/>
        </w:rPr>
        <w:t>– Online Banking – New (Note the Non-Delegated needs to remain on InfoServer – Delegated option to be removed) medium priority for removing delegated option on infoserver</w:t>
      </w:r>
    </w:p>
    <w:p w:rsidR="00B27969" w:rsidRPr="008A5140" w:rsidRDefault="00B27969" w:rsidP="00972A83">
      <w:pPr>
        <w:numPr>
          <w:ilvl w:val="0"/>
          <w:numId w:val="16"/>
        </w:numPr>
        <w:spacing w:after="0" w:line="240" w:lineRule="auto"/>
        <w:rPr>
          <w:rFonts w:asciiTheme="minorHAnsi" w:hAnsiTheme="minorHAnsi"/>
        </w:rPr>
      </w:pPr>
      <w:r w:rsidRPr="008A5140">
        <w:rPr>
          <w:rFonts w:asciiTheme="minorHAnsi" w:hAnsiTheme="minorHAnsi"/>
        </w:rPr>
        <w:t>Form 4209 CWBdirect Business Online Banking User Permissions – including wires sections</w:t>
      </w:r>
      <w:r w:rsidR="00357B66">
        <w:rPr>
          <w:rFonts w:asciiTheme="minorHAnsi" w:hAnsiTheme="minorHAnsi"/>
        </w:rPr>
        <w:t xml:space="preserve"> </w:t>
      </w:r>
      <w:r w:rsidR="00357B66" w:rsidRPr="004A0AB6">
        <w:rPr>
          <w:color w:val="7030A0"/>
        </w:rPr>
        <w:t>CWBWires New Modify (Note the Non-Delegated needs to remain on InfoServer – Delegated option to be removed) medium priority for removing delegated option on infoserver</w:t>
      </w:r>
    </w:p>
    <w:p w:rsidR="00357B66" w:rsidRDefault="008C63AB" w:rsidP="00357B66">
      <w:pPr>
        <w:numPr>
          <w:ilvl w:val="0"/>
          <w:numId w:val="16"/>
        </w:numPr>
        <w:spacing w:after="0" w:line="240" w:lineRule="auto"/>
        <w:rPr>
          <w:rFonts w:asciiTheme="minorHAnsi" w:hAnsiTheme="minorHAnsi"/>
        </w:rPr>
      </w:pPr>
      <w:r w:rsidRPr="00357B66">
        <w:rPr>
          <w:rFonts w:asciiTheme="minorHAnsi" w:hAnsiTheme="minorHAnsi"/>
          <w:color w:val="FF0000"/>
        </w:rPr>
        <w:t>Form 4335 CWB Wire Service Checklist</w:t>
      </w:r>
      <w:r w:rsidR="00357B66" w:rsidRPr="00CD5AC5">
        <w:t xml:space="preserve"> </w:t>
      </w:r>
      <w:r w:rsidR="00357B66" w:rsidRPr="00357B66">
        <w:rPr>
          <w:color w:val="7030A0"/>
        </w:rPr>
        <w:t>– CWB Wires - New</w:t>
      </w:r>
      <w:r w:rsidR="00357B66" w:rsidRPr="00357B66">
        <w:rPr>
          <w:rFonts w:asciiTheme="minorHAnsi" w:hAnsiTheme="minorHAnsi"/>
          <w:color w:val="7030A0"/>
        </w:rPr>
        <w:t xml:space="preserve"> </w:t>
      </w:r>
    </w:p>
    <w:p w:rsidR="00B27969" w:rsidRPr="00357B66" w:rsidRDefault="00B27969" w:rsidP="00357B66">
      <w:pPr>
        <w:numPr>
          <w:ilvl w:val="0"/>
          <w:numId w:val="16"/>
        </w:numPr>
        <w:spacing w:after="0" w:line="240" w:lineRule="auto"/>
        <w:rPr>
          <w:rFonts w:asciiTheme="minorHAnsi" w:hAnsiTheme="minorHAnsi"/>
        </w:rPr>
      </w:pPr>
      <w:r w:rsidRPr="00357B66">
        <w:rPr>
          <w:rFonts w:asciiTheme="minorHAnsi" w:hAnsiTheme="minorHAnsi"/>
        </w:rPr>
        <w:t>Form 4336 Standalone CWB Wire Service</w:t>
      </w:r>
      <w:r w:rsidR="00357B66" w:rsidRPr="00357B66">
        <w:rPr>
          <w:color w:val="7030A0"/>
        </w:rPr>
        <w:t>– CWB Wires – New Modify Delete</w:t>
      </w:r>
    </w:p>
    <w:p w:rsidR="00B27969" w:rsidRPr="008A5140" w:rsidRDefault="00B27969" w:rsidP="00972A83">
      <w:pPr>
        <w:numPr>
          <w:ilvl w:val="0"/>
          <w:numId w:val="16"/>
        </w:numPr>
        <w:spacing w:after="0" w:line="240" w:lineRule="auto"/>
        <w:rPr>
          <w:rFonts w:asciiTheme="minorHAnsi" w:hAnsiTheme="minorHAnsi"/>
        </w:rPr>
      </w:pPr>
      <w:r w:rsidRPr="008A5140">
        <w:rPr>
          <w:rFonts w:asciiTheme="minorHAnsi" w:hAnsiTheme="minorHAnsi"/>
        </w:rPr>
        <w:t>Form 4122- CAFT Customer Automated Funds Transfer Agreement for Direct Deposit (Credit Files)</w:t>
      </w:r>
      <w:r w:rsidR="00357B66" w:rsidRPr="00357B66">
        <w:rPr>
          <w:color w:val="7030A0"/>
        </w:rPr>
        <w:t xml:space="preserve"> – CAFT New – Only used If File transaction Type is “Credit”</w:t>
      </w:r>
    </w:p>
    <w:p w:rsidR="00B27969" w:rsidRPr="008A5140" w:rsidRDefault="00B27969" w:rsidP="00972A83">
      <w:pPr>
        <w:numPr>
          <w:ilvl w:val="0"/>
          <w:numId w:val="16"/>
        </w:numPr>
        <w:spacing w:after="0" w:line="240" w:lineRule="auto"/>
        <w:rPr>
          <w:rFonts w:asciiTheme="minorHAnsi" w:hAnsiTheme="minorHAnsi"/>
        </w:rPr>
      </w:pPr>
      <w:r w:rsidRPr="008A5140">
        <w:rPr>
          <w:rFonts w:asciiTheme="minorHAnsi" w:hAnsiTheme="minorHAnsi"/>
        </w:rPr>
        <w:t>Form 4129- CAFT Customer Automated Funds Transfer Agreement for Pre-Authorized Debits (Debit Files)</w:t>
      </w:r>
      <w:r w:rsidR="00357B66" w:rsidRPr="00357B66">
        <w:t xml:space="preserve"> </w:t>
      </w:r>
      <w:r w:rsidR="00357B66" w:rsidRPr="00357B66">
        <w:rPr>
          <w:color w:val="7030A0"/>
        </w:rPr>
        <w:t>– Only used if File transaction Type is “Debit”</w:t>
      </w:r>
    </w:p>
    <w:p w:rsidR="00B27969" w:rsidRPr="008A5140" w:rsidRDefault="00B27969" w:rsidP="00972A83">
      <w:pPr>
        <w:numPr>
          <w:ilvl w:val="0"/>
          <w:numId w:val="16"/>
        </w:numPr>
        <w:spacing w:after="0" w:line="240" w:lineRule="auto"/>
        <w:rPr>
          <w:rFonts w:asciiTheme="minorHAnsi" w:hAnsiTheme="minorHAnsi"/>
        </w:rPr>
      </w:pPr>
      <w:r w:rsidRPr="008A5140">
        <w:rPr>
          <w:rFonts w:asciiTheme="minorHAnsi" w:hAnsiTheme="minorHAnsi"/>
        </w:rPr>
        <w:t>Form 4164 – CAFT Onboarding form</w:t>
      </w:r>
      <w:r w:rsidR="00357B66" w:rsidRPr="00357B66">
        <w:rPr>
          <w:color w:val="7030A0"/>
        </w:rPr>
        <w:t>– CAFT New Modify Delete</w:t>
      </w:r>
    </w:p>
    <w:p w:rsidR="00B27969" w:rsidRPr="008A5140" w:rsidRDefault="00B27969" w:rsidP="00972A83">
      <w:pPr>
        <w:numPr>
          <w:ilvl w:val="0"/>
          <w:numId w:val="16"/>
        </w:numPr>
        <w:spacing w:after="0" w:line="240" w:lineRule="auto"/>
        <w:rPr>
          <w:rFonts w:asciiTheme="minorHAnsi" w:hAnsiTheme="minorHAnsi"/>
        </w:rPr>
      </w:pPr>
      <w:r w:rsidRPr="008A5140">
        <w:rPr>
          <w:rFonts w:asciiTheme="minorHAnsi" w:hAnsiTheme="minorHAnsi"/>
        </w:rPr>
        <w:t>Form 4028 – CAFT Credit File Risk Assessment</w:t>
      </w:r>
      <w:r w:rsidR="00357B66" w:rsidRPr="00357B66">
        <w:rPr>
          <w:color w:val="7030A0"/>
        </w:rPr>
        <w:t>– CAFT New Modify – Only used when File Transaction Type is “Credit” and “Maximum Value of a File” is not null</w:t>
      </w:r>
    </w:p>
    <w:p w:rsidR="00B27969" w:rsidRPr="008A5140" w:rsidRDefault="00B27969" w:rsidP="00972A83">
      <w:pPr>
        <w:numPr>
          <w:ilvl w:val="0"/>
          <w:numId w:val="16"/>
        </w:numPr>
        <w:spacing w:after="0" w:line="240" w:lineRule="auto"/>
        <w:rPr>
          <w:rFonts w:asciiTheme="minorHAnsi" w:hAnsiTheme="minorHAnsi"/>
        </w:rPr>
      </w:pPr>
      <w:r w:rsidRPr="008A5140">
        <w:rPr>
          <w:rFonts w:asciiTheme="minorHAnsi" w:hAnsiTheme="minorHAnsi"/>
        </w:rPr>
        <w:t>Form 4163 – CAFT File Upload information form</w:t>
      </w:r>
      <w:r w:rsidR="00357B66">
        <w:rPr>
          <w:rFonts w:asciiTheme="minorHAnsi" w:hAnsiTheme="minorHAnsi"/>
        </w:rPr>
        <w:t xml:space="preserve"> </w:t>
      </w:r>
      <w:r w:rsidR="00357B66" w:rsidRPr="00357B66">
        <w:rPr>
          <w:color w:val="7030A0"/>
        </w:rPr>
        <w:t>– CAFT New Modify – if Originator Type is “File Upload” and Returned Account Number has been entered</w:t>
      </w:r>
    </w:p>
    <w:p w:rsidR="00B27969" w:rsidRPr="008A5140" w:rsidRDefault="00B27969" w:rsidP="00972A83">
      <w:pPr>
        <w:numPr>
          <w:ilvl w:val="0"/>
          <w:numId w:val="16"/>
        </w:numPr>
        <w:spacing w:after="0" w:line="240" w:lineRule="auto"/>
        <w:rPr>
          <w:rFonts w:asciiTheme="minorHAnsi" w:hAnsiTheme="minorHAnsi"/>
        </w:rPr>
      </w:pPr>
      <w:r w:rsidRPr="008A5140">
        <w:rPr>
          <w:rFonts w:asciiTheme="minorHAnsi" w:hAnsiTheme="minorHAnsi"/>
        </w:rPr>
        <w:t>Form 4338 RDC Application and Agreement</w:t>
      </w:r>
      <w:r w:rsidR="00357B66">
        <w:rPr>
          <w:rFonts w:asciiTheme="minorHAnsi" w:hAnsiTheme="minorHAnsi"/>
        </w:rPr>
        <w:t xml:space="preserve"> </w:t>
      </w:r>
      <w:r w:rsidR="00357B66" w:rsidRPr="00357B66">
        <w:rPr>
          <w:color w:val="7030A0"/>
        </w:rPr>
        <w:t>– RDC New Modify Delete</w:t>
      </w:r>
    </w:p>
    <w:p w:rsidR="00B27969" w:rsidRPr="00357B66" w:rsidRDefault="00B27969" w:rsidP="00972A83">
      <w:pPr>
        <w:numPr>
          <w:ilvl w:val="0"/>
          <w:numId w:val="16"/>
        </w:numPr>
        <w:spacing w:after="0" w:line="240" w:lineRule="auto"/>
        <w:rPr>
          <w:rFonts w:asciiTheme="minorHAnsi" w:hAnsiTheme="minorHAnsi"/>
          <w:color w:val="7030A0"/>
        </w:rPr>
      </w:pPr>
      <w:r w:rsidRPr="008A5140">
        <w:rPr>
          <w:rFonts w:asciiTheme="minorHAnsi" w:hAnsiTheme="minorHAnsi"/>
        </w:rPr>
        <w:t>Central 1 RDC form</w:t>
      </w:r>
      <w:r w:rsidR="00357B66" w:rsidRPr="00357B66">
        <w:rPr>
          <w:color w:val="7030A0"/>
        </w:rPr>
        <w:t xml:space="preserve">– RDC New Modify Delete </w:t>
      </w:r>
    </w:p>
    <w:p w:rsidR="0093408B" w:rsidRDefault="00136DB8" w:rsidP="00931A68">
      <w:pPr>
        <w:numPr>
          <w:ilvl w:val="0"/>
          <w:numId w:val="16"/>
        </w:numPr>
        <w:spacing w:after="0" w:line="240" w:lineRule="auto"/>
        <w:rPr>
          <w:rFonts w:asciiTheme="minorHAnsi" w:hAnsiTheme="minorHAnsi"/>
        </w:rPr>
      </w:pPr>
      <w:r>
        <w:rPr>
          <w:rFonts w:asciiTheme="minorHAnsi" w:hAnsiTheme="minorHAnsi"/>
        </w:rPr>
        <w:t>Form 4097 B</w:t>
      </w:r>
      <w:r w:rsidR="0093408B">
        <w:rPr>
          <w:rFonts w:asciiTheme="minorHAnsi" w:hAnsiTheme="minorHAnsi"/>
        </w:rPr>
        <w:t>usiness Visa Application</w:t>
      </w:r>
      <w:r w:rsidR="00357B66" w:rsidRPr="00357B66">
        <w:rPr>
          <w:color w:val="7030A0"/>
        </w:rPr>
        <w:t>– Visa New</w:t>
      </w:r>
    </w:p>
    <w:p w:rsidR="0093408B" w:rsidRDefault="00931A68" w:rsidP="00931A68">
      <w:pPr>
        <w:numPr>
          <w:ilvl w:val="0"/>
          <w:numId w:val="16"/>
        </w:numPr>
        <w:spacing w:after="0" w:line="240" w:lineRule="auto"/>
        <w:rPr>
          <w:rFonts w:asciiTheme="minorHAnsi" w:hAnsiTheme="minorHAnsi"/>
        </w:rPr>
      </w:pPr>
      <w:r>
        <w:rPr>
          <w:rFonts w:asciiTheme="minorHAnsi" w:hAnsiTheme="minorHAnsi"/>
        </w:rPr>
        <w:t xml:space="preserve">Form 4293 </w:t>
      </w:r>
      <w:r w:rsidR="00136DB8">
        <w:rPr>
          <w:rFonts w:asciiTheme="minorHAnsi" w:hAnsiTheme="minorHAnsi"/>
        </w:rPr>
        <w:t>R</w:t>
      </w:r>
      <w:r w:rsidR="0093408B" w:rsidRPr="00931A68">
        <w:rPr>
          <w:rFonts w:asciiTheme="minorHAnsi" w:hAnsiTheme="minorHAnsi"/>
        </w:rPr>
        <w:t xml:space="preserve">equest for </w:t>
      </w:r>
      <w:r w:rsidR="0093408B">
        <w:rPr>
          <w:rFonts w:asciiTheme="minorHAnsi" w:hAnsiTheme="minorHAnsi"/>
        </w:rPr>
        <w:t>V</w:t>
      </w:r>
      <w:r w:rsidR="0093408B" w:rsidRPr="00931A68">
        <w:rPr>
          <w:rFonts w:asciiTheme="minorHAnsi" w:hAnsiTheme="minorHAnsi"/>
        </w:rPr>
        <w:t xml:space="preserve">isa card changes </w:t>
      </w:r>
      <w:r w:rsidR="00357B66" w:rsidRPr="00357B66">
        <w:rPr>
          <w:color w:val="7030A0"/>
        </w:rPr>
        <w:t>- Visa Modify Delete</w:t>
      </w:r>
    </w:p>
    <w:p w:rsidR="00136DB8" w:rsidRDefault="00136DB8" w:rsidP="00136DB8">
      <w:pPr>
        <w:numPr>
          <w:ilvl w:val="0"/>
          <w:numId w:val="16"/>
        </w:numPr>
        <w:spacing w:after="0" w:line="240" w:lineRule="auto"/>
        <w:rPr>
          <w:rFonts w:asciiTheme="minorHAnsi" w:hAnsiTheme="minorHAnsi"/>
        </w:rPr>
      </w:pPr>
      <w:r>
        <w:rPr>
          <w:rFonts w:asciiTheme="minorHAnsi" w:hAnsiTheme="minorHAnsi"/>
        </w:rPr>
        <w:t xml:space="preserve">Form 4294 </w:t>
      </w:r>
      <w:r w:rsidRPr="00136DB8">
        <w:rPr>
          <w:rFonts w:asciiTheme="minorHAnsi" w:hAnsiTheme="minorHAnsi"/>
        </w:rPr>
        <w:t>Business Visa – Credit Limit Increase</w:t>
      </w:r>
      <w:r w:rsidR="00357B66" w:rsidRPr="00357B66">
        <w:rPr>
          <w:color w:val="7030A0"/>
        </w:rPr>
        <w:t>– deleting as information is covered on Comet – needs to be taken off InfoServer</w:t>
      </w:r>
    </w:p>
    <w:p w:rsidR="00136DB8" w:rsidRPr="00EF6535" w:rsidRDefault="00136DB8" w:rsidP="00136DB8">
      <w:pPr>
        <w:numPr>
          <w:ilvl w:val="0"/>
          <w:numId w:val="16"/>
        </w:numPr>
        <w:spacing w:after="0" w:line="240" w:lineRule="auto"/>
        <w:rPr>
          <w:rFonts w:asciiTheme="minorHAnsi" w:hAnsiTheme="minorHAnsi"/>
          <w:strike/>
        </w:rPr>
      </w:pPr>
      <w:r w:rsidRPr="00EF6535">
        <w:rPr>
          <w:rFonts w:asciiTheme="minorHAnsi" w:hAnsiTheme="minorHAnsi"/>
          <w:strike/>
        </w:rPr>
        <w:t>Form 4289 Visa Disclosure</w:t>
      </w:r>
    </w:p>
    <w:p w:rsidR="00DF4F00" w:rsidRDefault="0093408B" w:rsidP="009F15EB">
      <w:pPr>
        <w:numPr>
          <w:ilvl w:val="1"/>
          <w:numId w:val="16"/>
        </w:numPr>
        <w:spacing w:line="240" w:lineRule="auto"/>
        <w:rPr>
          <w:rFonts w:asciiTheme="minorHAnsi" w:hAnsiTheme="minorHAnsi"/>
        </w:rPr>
      </w:pPr>
      <w:r>
        <w:rPr>
          <w:rFonts w:asciiTheme="minorHAnsi" w:hAnsiTheme="minorHAnsi"/>
        </w:rPr>
        <w:t xml:space="preserve">We will be changing providers for this product </w:t>
      </w:r>
      <w:ins w:id="39" w:author="James McFarlane" w:date="2018-07-09T11:16:00Z">
        <w:r w:rsidR="00222A1B">
          <w:rPr>
            <w:rFonts w:asciiTheme="minorHAnsi" w:hAnsiTheme="minorHAnsi"/>
          </w:rPr>
          <w:t>August</w:t>
        </w:r>
      </w:ins>
      <w:del w:id="40" w:author="James McFarlane" w:date="2018-07-09T11:16:00Z">
        <w:r w:rsidDel="00222A1B">
          <w:rPr>
            <w:rFonts w:asciiTheme="minorHAnsi" w:hAnsiTheme="minorHAnsi"/>
          </w:rPr>
          <w:delText>June</w:delText>
        </w:r>
      </w:del>
      <w:r>
        <w:rPr>
          <w:rFonts w:asciiTheme="minorHAnsi" w:hAnsiTheme="minorHAnsi"/>
        </w:rPr>
        <w:t xml:space="preserve"> 2018, but will continue to use the same forms</w:t>
      </w:r>
    </w:p>
    <w:p w:rsidR="00357B66" w:rsidRDefault="00357B66" w:rsidP="00357B66">
      <w:pPr>
        <w:spacing w:line="240" w:lineRule="auto"/>
        <w:ind w:left="720"/>
        <w:rPr>
          <w:rFonts w:asciiTheme="minorHAnsi" w:hAnsiTheme="minorHAnsi"/>
        </w:rPr>
      </w:pPr>
    </w:p>
    <w:p w:rsidR="00357B66" w:rsidRPr="00357B66" w:rsidRDefault="00357B66" w:rsidP="00357B66">
      <w:pPr>
        <w:pStyle w:val="ListParagraph"/>
        <w:numPr>
          <w:ilvl w:val="0"/>
          <w:numId w:val="34"/>
        </w:numPr>
        <w:rPr>
          <w:color w:val="7030A0"/>
        </w:rPr>
      </w:pPr>
      <w:r w:rsidRPr="00357B66">
        <w:rPr>
          <w:color w:val="7030A0"/>
        </w:rPr>
        <w:t xml:space="preserve">4111 CAFT Checklist – Taken out no longer required – remove from InfoServer </w:t>
      </w:r>
    </w:p>
    <w:p w:rsidR="00B27969" w:rsidRPr="002407D2" w:rsidRDefault="00B27969" w:rsidP="00900426">
      <w:pPr>
        <w:ind w:firstLine="360"/>
        <w:rPr>
          <w:rFonts w:asciiTheme="minorHAnsi" w:hAnsiTheme="minorHAnsi" w:cstheme="minorHAnsi"/>
          <w:b/>
        </w:rPr>
      </w:pPr>
      <w:r w:rsidRPr="002407D2">
        <w:rPr>
          <w:rFonts w:asciiTheme="minorHAnsi" w:hAnsiTheme="minorHAnsi" w:cstheme="minorHAnsi"/>
          <w:b/>
        </w:rPr>
        <w:t>Internal forms</w:t>
      </w:r>
    </w:p>
    <w:p w:rsidR="004A0927" w:rsidRPr="008C668C" w:rsidRDefault="004A0927" w:rsidP="004A0927">
      <w:pPr>
        <w:pStyle w:val="ListParagraph"/>
        <w:numPr>
          <w:ilvl w:val="0"/>
          <w:numId w:val="17"/>
        </w:numPr>
        <w:rPr>
          <w:rFonts w:asciiTheme="minorHAnsi" w:hAnsiTheme="minorHAnsi"/>
          <w:strike/>
          <w:lang w:eastAsia="en-US"/>
        </w:rPr>
      </w:pPr>
      <w:r w:rsidRPr="008C668C">
        <w:rPr>
          <w:rFonts w:asciiTheme="minorHAnsi" w:hAnsiTheme="minorHAnsi"/>
          <w:strike/>
          <w:lang w:eastAsia="en-US"/>
        </w:rPr>
        <w:t>CAFT (Form 4161)</w:t>
      </w:r>
    </w:p>
    <w:p w:rsidR="004A0927" w:rsidRPr="008C668C" w:rsidRDefault="004A0927" w:rsidP="004A0927">
      <w:pPr>
        <w:pStyle w:val="ListParagraph"/>
        <w:numPr>
          <w:ilvl w:val="0"/>
          <w:numId w:val="17"/>
        </w:numPr>
        <w:rPr>
          <w:rFonts w:asciiTheme="minorHAnsi" w:hAnsiTheme="minorHAnsi"/>
          <w:strike/>
          <w:lang w:eastAsia="en-US"/>
        </w:rPr>
      </w:pPr>
      <w:r w:rsidRPr="008C668C">
        <w:rPr>
          <w:rFonts w:asciiTheme="minorHAnsi" w:hAnsiTheme="minorHAnsi"/>
          <w:strike/>
          <w:lang w:eastAsia="en-US"/>
        </w:rPr>
        <w:t>Business Visa (</w:t>
      </w:r>
      <w:del w:id="41" w:author="James McFarlane" w:date="2018-07-09T11:16:00Z">
        <w:r w:rsidRPr="008C668C" w:rsidDel="00222A1B">
          <w:rPr>
            <w:rFonts w:asciiTheme="minorHAnsi" w:hAnsiTheme="minorHAnsi"/>
            <w:strike/>
            <w:lang w:eastAsia="en-US"/>
          </w:rPr>
          <w:delText>eZBusiness Online Card Management Tool Internal Request Form</w:delText>
        </w:r>
      </w:del>
      <w:ins w:id="42" w:author="James McFarlane" w:date="2018-07-09T11:16:00Z">
        <w:r w:rsidR="00222A1B" w:rsidRPr="008C668C">
          <w:rPr>
            <w:rFonts w:asciiTheme="minorHAnsi" w:hAnsiTheme="minorHAnsi"/>
            <w:strike/>
            <w:lang w:eastAsia="en-US"/>
          </w:rPr>
          <w:t>Springboard Online Card Management Tool Internal Request Form</w:t>
        </w:r>
      </w:ins>
      <w:r w:rsidRPr="008C668C">
        <w:rPr>
          <w:rFonts w:asciiTheme="minorHAnsi" w:hAnsiTheme="minorHAnsi"/>
          <w:strike/>
          <w:lang w:eastAsia="en-US"/>
        </w:rPr>
        <w:t>)</w:t>
      </w:r>
    </w:p>
    <w:p w:rsidR="00B27969" w:rsidRPr="008C668C" w:rsidRDefault="004A0927" w:rsidP="004A0927">
      <w:pPr>
        <w:pStyle w:val="ListParagraph"/>
        <w:numPr>
          <w:ilvl w:val="0"/>
          <w:numId w:val="17"/>
        </w:numPr>
        <w:rPr>
          <w:rFonts w:asciiTheme="minorHAnsi" w:hAnsiTheme="minorHAnsi"/>
          <w:strike/>
          <w:lang w:eastAsia="en-US"/>
        </w:rPr>
      </w:pPr>
      <w:r w:rsidRPr="008C668C">
        <w:rPr>
          <w:rFonts w:asciiTheme="minorHAnsi" w:hAnsiTheme="minorHAnsi"/>
          <w:strike/>
          <w:lang w:eastAsia="en-US"/>
        </w:rPr>
        <w:t xml:space="preserve">CWB Wire Service – </w:t>
      </w:r>
      <w:r w:rsidR="00B27969" w:rsidRPr="008C668C">
        <w:rPr>
          <w:rFonts w:asciiTheme="minorHAnsi" w:hAnsiTheme="minorHAnsi"/>
          <w:strike/>
          <w:lang w:eastAsia="en-US"/>
        </w:rPr>
        <w:t>corporate office departments only</w:t>
      </w:r>
    </w:p>
    <w:p w:rsidR="0001132A" w:rsidRPr="008C668C" w:rsidRDefault="0001132A" w:rsidP="00972A83">
      <w:pPr>
        <w:pStyle w:val="ListParagraph"/>
        <w:numPr>
          <w:ilvl w:val="0"/>
          <w:numId w:val="17"/>
        </w:numPr>
        <w:rPr>
          <w:rFonts w:asciiTheme="minorHAnsi" w:hAnsiTheme="minorHAnsi"/>
          <w:strike/>
          <w:lang w:eastAsia="en-US"/>
        </w:rPr>
      </w:pPr>
      <w:r w:rsidRPr="008C668C">
        <w:rPr>
          <w:rFonts w:asciiTheme="minorHAnsi" w:hAnsiTheme="minorHAnsi"/>
          <w:strike/>
          <w:lang w:eastAsia="en-US"/>
        </w:rPr>
        <w:t>CWBdirect Business Online Banking Application &amp; Agreement – Non-Delegated</w:t>
      </w:r>
    </w:p>
    <w:p w:rsidR="0001132A" w:rsidRPr="008C668C" w:rsidRDefault="0001132A" w:rsidP="00972A83">
      <w:pPr>
        <w:pStyle w:val="ListParagraph"/>
        <w:numPr>
          <w:ilvl w:val="1"/>
          <w:numId w:val="17"/>
        </w:numPr>
        <w:rPr>
          <w:rFonts w:asciiTheme="minorHAnsi" w:hAnsiTheme="minorHAnsi"/>
          <w:strike/>
          <w:lang w:eastAsia="en-US"/>
        </w:rPr>
      </w:pPr>
      <w:r w:rsidRPr="008C668C">
        <w:rPr>
          <w:rFonts w:asciiTheme="minorHAnsi" w:hAnsiTheme="minorHAnsi"/>
          <w:strike/>
          <w:lang w:eastAsia="en-US"/>
        </w:rPr>
        <w:t>This product is being phased out and will require special onboarding outside of this new process (use existing forms)</w:t>
      </w:r>
    </w:p>
    <w:p w:rsidR="00A37334" w:rsidRPr="002407D2" w:rsidRDefault="001F194C" w:rsidP="001F194C">
      <w:pPr>
        <w:rPr>
          <w:rFonts w:asciiTheme="minorHAnsi" w:hAnsiTheme="minorHAnsi"/>
          <w:i/>
          <w:sz w:val="20"/>
          <w:lang w:eastAsia="en-US"/>
        </w:rPr>
      </w:pPr>
      <w:r w:rsidRPr="002407D2">
        <w:rPr>
          <w:rFonts w:asciiTheme="minorHAnsi" w:hAnsiTheme="minorHAnsi"/>
          <w:b/>
          <w:i/>
          <w:sz w:val="20"/>
          <w:lang w:eastAsia="en-US"/>
        </w:rPr>
        <w:t>*Note</w:t>
      </w:r>
      <w:r w:rsidRPr="002407D2">
        <w:rPr>
          <w:rFonts w:asciiTheme="minorHAnsi" w:hAnsiTheme="minorHAnsi"/>
          <w:i/>
          <w:sz w:val="20"/>
          <w:lang w:eastAsia="en-US"/>
        </w:rPr>
        <w:t>:</w:t>
      </w:r>
      <w:r w:rsidR="001623B0" w:rsidRPr="002407D2">
        <w:rPr>
          <w:rFonts w:asciiTheme="minorHAnsi" w:hAnsiTheme="minorHAnsi"/>
          <w:i/>
          <w:sz w:val="20"/>
          <w:lang w:eastAsia="en-US"/>
        </w:rPr>
        <w:t xml:space="preserve"> The technical process of collecting all the pertinent information</w:t>
      </w:r>
      <w:r w:rsidR="00E93132" w:rsidRPr="002407D2">
        <w:rPr>
          <w:rFonts w:asciiTheme="minorHAnsi" w:hAnsiTheme="minorHAnsi"/>
          <w:i/>
          <w:sz w:val="20"/>
          <w:lang w:eastAsia="en-US"/>
        </w:rPr>
        <w:t xml:space="preserve"> and generating “forms</w:t>
      </w:r>
      <w:r w:rsidR="00CC4913" w:rsidRPr="002407D2">
        <w:rPr>
          <w:rFonts w:asciiTheme="minorHAnsi" w:hAnsiTheme="minorHAnsi"/>
          <w:i/>
          <w:sz w:val="20"/>
          <w:lang w:eastAsia="en-US"/>
        </w:rPr>
        <w:t>” has</w:t>
      </w:r>
      <w:r w:rsidR="00E93132" w:rsidRPr="002407D2">
        <w:rPr>
          <w:rFonts w:asciiTheme="minorHAnsi" w:hAnsiTheme="minorHAnsi"/>
          <w:i/>
          <w:sz w:val="20"/>
          <w:lang w:eastAsia="en-US"/>
        </w:rPr>
        <w:t xml:space="preserve"> not yet been determined. </w:t>
      </w:r>
    </w:p>
    <w:p w:rsidR="00900426" w:rsidRPr="002407D2" w:rsidRDefault="00900426" w:rsidP="00900426">
      <w:pPr>
        <w:rPr>
          <w:rFonts w:asciiTheme="minorHAnsi" w:hAnsiTheme="minorHAnsi"/>
          <w:b/>
        </w:rPr>
      </w:pPr>
      <w:bookmarkStart w:id="43" w:name="_Toc290994525"/>
      <w:r w:rsidRPr="002407D2">
        <w:rPr>
          <w:rFonts w:asciiTheme="minorHAnsi" w:hAnsiTheme="minorHAnsi"/>
          <w:b/>
        </w:rPr>
        <w:t>Out of Scope:</w:t>
      </w:r>
    </w:p>
    <w:p w:rsidR="00900426" w:rsidRPr="008C63AB" w:rsidRDefault="00900426" w:rsidP="008C63AB">
      <w:pPr>
        <w:pStyle w:val="ListParagraph"/>
        <w:numPr>
          <w:ilvl w:val="0"/>
          <w:numId w:val="32"/>
        </w:numPr>
        <w:rPr>
          <w:rFonts w:asciiTheme="minorHAnsi" w:hAnsiTheme="minorHAnsi" w:cstheme="minorHAnsi"/>
        </w:rPr>
      </w:pPr>
      <w:r w:rsidRPr="008C63AB">
        <w:rPr>
          <w:rFonts w:asciiTheme="minorHAnsi" w:hAnsiTheme="minorHAnsi" w:cstheme="minorHAnsi"/>
        </w:rPr>
        <w:t xml:space="preserve">Integration with </w:t>
      </w:r>
      <w:r w:rsidR="00A73A66" w:rsidRPr="008C63AB">
        <w:rPr>
          <w:rFonts w:asciiTheme="minorHAnsi" w:hAnsiTheme="minorHAnsi" w:cstheme="minorHAnsi"/>
          <w:color w:val="FF0000"/>
        </w:rPr>
        <w:t xml:space="preserve">OneSpan Sign </w:t>
      </w:r>
    </w:p>
    <w:p w:rsidR="00DA502C" w:rsidRPr="002407D2" w:rsidRDefault="00DA502C" w:rsidP="00972A83">
      <w:pPr>
        <w:pStyle w:val="ListParagraph"/>
        <w:numPr>
          <w:ilvl w:val="0"/>
          <w:numId w:val="20"/>
        </w:numPr>
        <w:rPr>
          <w:rFonts w:asciiTheme="minorHAnsi" w:hAnsiTheme="minorHAnsi" w:cstheme="minorHAnsi"/>
        </w:rPr>
      </w:pPr>
      <w:r w:rsidRPr="002407D2">
        <w:rPr>
          <w:rFonts w:asciiTheme="minorHAnsi" w:hAnsiTheme="minorHAnsi" w:cstheme="minorHAnsi"/>
        </w:rPr>
        <w:t>Integration with any other systems (e.g. T24, WAVE etc</w:t>
      </w:r>
      <w:r w:rsidR="00391C65" w:rsidRPr="002407D2">
        <w:rPr>
          <w:rFonts w:asciiTheme="minorHAnsi" w:hAnsiTheme="minorHAnsi" w:cstheme="minorHAnsi"/>
        </w:rPr>
        <w:t>.</w:t>
      </w:r>
      <w:r w:rsidRPr="002407D2">
        <w:rPr>
          <w:rFonts w:asciiTheme="minorHAnsi" w:hAnsiTheme="minorHAnsi" w:cstheme="minorHAnsi"/>
        </w:rPr>
        <w:t>)</w:t>
      </w:r>
    </w:p>
    <w:p w:rsidR="00900426" w:rsidRPr="002407D2" w:rsidRDefault="00900426" w:rsidP="00972A83">
      <w:pPr>
        <w:pStyle w:val="ListParagraph"/>
        <w:numPr>
          <w:ilvl w:val="0"/>
          <w:numId w:val="20"/>
        </w:numPr>
        <w:rPr>
          <w:rFonts w:asciiTheme="minorHAnsi" w:hAnsiTheme="minorHAnsi" w:cstheme="minorHAnsi"/>
        </w:rPr>
      </w:pPr>
      <w:r w:rsidRPr="002407D2">
        <w:rPr>
          <w:rFonts w:asciiTheme="minorHAnsi" w:hAnsiTheme="minorHAnsi" w:cstheme="minorHAnsi"/>
        </w:rPr>
        <w:t>Any forms not listed within the In Scope section</w:t>
      </w:r>
    </w:p>
    <w:p w:rsidR="00900426" w:rsidRPr="002407D2" w:rsidRDefault="00900426" w:rsidP="00DF4F00">
      <w:pPr>
        <w:pStyle w:val="ListParagraph"/>
        <w:rPr>
          <w:rFonts w:asciiTheme="minorHAnsi" w:hAnsiTheme="minorHAnsi" w:cstheme="minorHAnsi"/>
        </w:rPr>
      </w:pPr>
    </w:p>
    <w:p w:rsidR="00DF4F00" w:rsidRPr="002407D2" w:rsidRDefault="00DF4F00" w:rsidP="00DF4F00">
      <w:pPr>
        <w:pStyle w:val="ListParagraph"/>
        <w:rPr>
          <w:rFonts w:asciiTheme="minorHAnsi" w:hAnsiTheme="minorHAnsi" w:cstheme="minorHAnsi"/>
        </w:rPr>
      </w:pPr>
      <w:r w:rsidRPr="002407D2">
        <w:rPr>
          <w:rFonts w:asciiTheme="minorHAnsi" w:hAnsiTheme="minorHAnsi"/>
          <w:noProof/>
        </w:rPr>
        <w:drawing>
          <wp:anchor distT="0" distB="0" distL="114300" distR="114300" simplePos="0" relativeHeight="251663360" behindDoc="1" locked="0" layoutInCell="1" allowOverlap="1" wp14:anchorId="6D0E5396" wp14:editId="59A980CD">
            <wp:simplePos x="0" y="0"/>
            <wp:positionH relativeFrom="column">
              <wp:posOffset>-48260</wp:posOffset>
            </wp:positionH>
            <wp:positionV relativeFrom="paragraph">
              <wp:posOffset>55245</wp:posOffset>
            </wp:positionV>
            <wp:extent cx="308610" cy="304800"/>
            <wp:effectExtent l="0" t="0" r="0" b="0"/>
            <wp:wrapTight wrapText="bothSides">
              <wp:wrapPolygon edited="0">
                <wp:start x="2667" y="0"/>
                <wp:lineTo x="0" y="4050"/>
                <wp:lineTo x="0" y="17550"/>
                <wp:lineTo x="2667" y="20250"/>
                <wp:lineTo x="17333" y="20250"/>
                <wp:lineTo x="20000" y="17550"/>
                <wp:lineTo x="20000" y="4050"/>
                <wp:lineTo x="17333" y="0"/>
                <wp:lineTo x="2667" y="0"/>
              </wp:wrapPolygon>
            </wp:wrapTight>
            <wp:docPr id="6" name="Picture 6" descr="C:\Users\scanlont\AppData\Local\Temp\SNAGHTML24f3b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canlont\AppData\Local\Temp\SNAGHTML24f3bd2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61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07D2">
        <w:rPr>
          <w:rFonts w:asciiTheme="minorHAnsi" w:hAnsiTheme="minorHAnsi" w:cstheme="minorHAnsi"/>
        </w:rPr>
        <w:t>This document contains requirements at the level of detail understood by the stakeholders at this point in time. Content will be updated to reflect new information as it becomes available. Therefore, any printed copy of this document is considered invalid.</w:t>
      </w:r>
    </w:p>
    <w:p w:rsidR="00E907E0" w:rsidRPr="002407D2" w:rsidRDefault="00E907E0" w:rsidP="00972A83">
      <w:pPr>
        <w:pStyle w:val="Heading2"/>
        <w:keepNext/>
        <w:keepLines/>
        <w:numPr>
          <w:ilvl w:val="1"/>
          <w:numId w:val="9"/>
        </w:numPr>
        <w:spacing w:before="240" w:after="120" w:line="276" w:lineRule="auto"/>
        <w:rPr>
          <w:rFonts w:asciiTheme="minorHAnsi" w:hAnsiTheme="minorHAnsi"/>
        </w:rPr>
      </w:pPr>
      <w:bookmarkStart w:id="44" w:name="_Toc513790403"/>
      <w:r w:rsidRPr="002407D2">
        <w:rPr>
          <w:rFonts w:asciiTheme="minorHAnsi" w:hAnsiTheme="minorHAnsi"/>
        </w:rPr>
        <w:t>Document Intended Audience</w:t>
      </w:r>
      <w:bookmarkEnd w:id="43"/>
      <w:bookmarkEnd w:id="44"/>
    </w:p>
    <w:p w:rsidR="00E907E0" w:rsidRPr="002407D2" w:rsidRDefault="00E907E0" w:rsidP="00E907E0">
      <w:pPr>
        <w:rPr>
          <w:rFonts w:asciiTheme="minorHAnsi" w:hAnsiTheme="minorHAnsi" w:cstheme="minorHAnsi"/>
        </w:rPr>
      </w:pPr>
      <w:r w:rsidRPr="002407D2">
        <w:rPr>
          <w:rFonts w:asciiTheme="minorHAnsi" w:hAnsiTheme="minorHAnsi" w:cstheme="minorHAnsi"/>
        </w:rPr>
        <w:t>This document contains confidential information intended for the specific audience listed below. The information in this document may also be legally privileged. If you are not listed below, please contact the document author noted on the front page.</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 xml:space="preserve">Kristen En, </w:t>
      </w:r>
      <w:r w:rsidR="000A53DC" w:rsidRPr="000A53DC">
        <w:rPr>
          <w:rFonts w:asciiTheme="minorHAnsi" w:hAnsiTheme="minorHAnsi"/>
          <w:strike/>
          <w:szCs w:val="20"/>
        </w:rPr>
        <w:t>Business Sales &amp; Marketing Specialist,</w:t>
      </w:r>
      <w:r w:rsidR="000A53DC" w:rsidRPr="000A53DC">
        <w:rPr>
          <w:rFonts w:asciiTheme="minorHAnsi" w:hAnsiTheme="minorHAnsi" w:cstheme="minorHAnsi"/>
          <w:color w:val="FFC000"/>
        </w:rPr>
        <w:t xml:space="preserve"> Product Manager, Cash Management</w:t>
      </w:r>
    </w:p>
    <w:p w:rsidR="001A50B9" w:rsidRPr="00750FE0" w:rsidRDefault="001A50B9" w:rsidP="00972A83">
      <w:pPr>
        <w:pStyle w:val="ListParagraph"/>
        <w:numPr>
          <w:ilvl w:val="0"/>
          <w:numId w:val="18"/>
        </w:numPr>
        <w:spacing w:after="0" w:line="240" w:lineRule="auto"/>
        <w:rPr>
          <w:rFonts w:asciiTheme="minorHAnsi" w:hAnsiTheme="minorHAnsi" w:cstheme="minorHAnsi"/>
          <w:strike/>
        </w:rPr>
      </w:pPr>
      <w:r w:rsidRPr="00750FE0">
        <w:rPr>
          <w:rFonts w:asciiTheme="minorHAnsi" w:hAnsiTheme="minorHAnsi" w:cstheme="minorHAnsi"/>
          <w:strike/>
        </w:rPr>
        <w:t>Ram Sidhu, Manager, Digital Sales &amp; Marketing</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 xml:space="preserve">Jo Gould, Senior Manager, Cash Management, </w:t>
      </w:r>
      <w:r w:rsidRPr="000A53DC">
        <w:rPr>
          <w:rFonts w:asciiTheme="minorHAnsi" w:hAnsiTheme="minorHAnsi" w:cstheme="minorHAnsi"/>
          <w:strike/>
        </w:rPr>
        <w:t>Sales &amp; Marketing</w:t>
      </w:r>
      <w:r w:rsidR="000A53DC">
        <w:rPr>
          <w:rFonts w:asciiTheme="minorHAnsi" w:hAnsiTheme="minorHAnsi" w:cstheme="minorHAnsi"/>
          <w:strike/>
        </w:rPr>
        <w:t xml:space="preserve"> </w:t>
      </w:r>
      <w:r w:rsidR="000A53DC" w:rsidRPr="000A53DC">
        <w:rPr>
          <w:rFonts w:asciiTheme="minorHAnsi" w:hAnsiTheme="minorHAnsi" w:cstheme="minorHAnsi"/>
          <w:color w:val="FFC000"/>
        </w:rPr>
        <w:t>Client Solutions</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Diana Tran, SME</w:t>
      </w:r>
    </w:p>
    <w:p w:rsidR="001A50B9"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Alaa Moursel, Administration Officer, CMS</w:t>
      </w:r>
    </w:p>
    <w:p w:rsidR="0093408B" w:rsidRPr="002407D2" w:rsidRDefault="0093408B" w:rsidP="00972A83">
      <w:pPr>
        <w:pStyle w:val="ListParagraph"/>
        <w:numPr>
          <w:ilvl w:val="0"/>
          <w:numId w:val="18"/>
        </w:numPr>
        <w:spacing w:after="0" w:line="240" w:lineRule="auto"/>
        <w:rPr>
          <w:rFonts w:asciiTheme="minorHAnsi" w:hAnsiTheme="minorHAnsi" w:cstheme="minorHAnsi"/>
        </w:rPr>
      </w:pPr>
      <w:r>
        <w:rPr>
          <w:rFonts w:asciiTheme="minorHAnsi" w:hAnsiTheme="minorHAnsi" w:cstheme="minorHAnsi"/>
        </w:rPr>
        <w:t>Gurdy Bains,  Mgr, CMS</w:t>
      </w:r>
    </w:p>
    <w:p w:rsidR="001A50B9" w:rsidRPr="005901E6" w:rsidRDefault="005901E6" w:rsidP="005901E6">
      <w:pPr>
        <w:pStyle w:val="ListParagraph"/>
        <w:numPr>
          <w:ilvl w:val="0"/>
          <w:numId w:val="18"/>
        </w:numPr>
        <w:spacing w:after="0" w:line="240" w:lineRule="auto"/>
        <w:rPr>
          <w:rFonts w:asciiTheme="minorHAnsi" w:hAnsiTheme="minorHAnsi"/>
          <w:szCs w:val="20"/>
        </w:rPr>
      </w:pPr>
      <w:r w:rsidRPr="005901E6">
        <w:rPr>
          <w:rFonts w:asciiTheme="minorHAnsi" w:hAnsiTheme="minorHAnsi"/>
          <w:szCs w:val="20"/>
        </w:rPr>
        <w:t xml:space="preserve">Marilyn Kontz, Organizational Change Advisor, OCM </w:t>
      </w:r>
      <w:r w:rsidR="001A50B9" w:rsidRPr="005901E6">
        <w:rPr>
          <w:rFonts w:asciiTheme="minorHAnsi" w:hAnsiTheme="minorHAnsi"/>
          <w:szCs w:val="20"/>
        </w:rPr>
        <w:t>Branches</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Dale King, AMS Analyst</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Terri Pyne, Snr AMS Analyst</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Kris Aloisio, Snr Application Developer</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Lisa Rindero, Mgr, Application Support</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Jane Teo, Mgr, AML Program Development</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Soni Samra, AVP &amp; Snr Legal Counsel</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Lindsey McTavish, Assistant Manager Operations</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Kinjal Manek, Senior Manager, Learning &amp; Development</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Tamara Scanlon, Senior Business Analyst</w:t>
      </w:r>
    </w:p>
    <w:p w:rsidR="001A50B9" w:rsidRPr="002407D2" w:rsidRDefault="001A50B9" w:rsidP="00972A83">
      <w:pPr>
        <w:pStyle w:val="ListParagraph"/>
        <w:numPr>
          <w:ilvl w:val="0"/>
          <w:numId w:val="18"/>
        </w:numPr>
        <w:spacing w:after="0" w:line="240" w:lineRule="auto"/>
        <w:rPr>
          <w:rFonts w:asciiTheme="minorHAnsi" w:hAnsiTheme="minorHAnsi" w:cstheme="minorHAnsi"/>
        </w:rPr>
      </w:pPr>
      <w:r w:rsidRPr="002407D2">
        <w:rPr>
          <w:rFonts w:asciiTheme="minorHAnsi" w:hAnsiTheme="minorHAnsi" w:cstheme="minorHAnsi"/>
        </w:rPr>
        <w:t>James McFarlane, Business Analyst</w:t>
      </w:r>
    </w:p>
    <w:p w:rsidR="00E907E0" w:rsidRPr="002407D2" w:rsidRDefault="00E907E0" w:rsidP="00E907E0">
      <w:pPr>
        <w:rPr>
          <w:rFonts w:asciiTheme="minorHAnsi" w:hAnsiTheme="minorHAnsi" w:cstheme="minorHAnsi"/>
        </w:rPr>
      </w:pPr>
    </w:p>
    <w:p w:rsidR="00783383" w:rsidRDefault="00783383">
      <w:pPr>
        <w:spacing w:after="0" w:line="240" w:lineRule="auto"/>
        <w:rPr>
          <w:rFonts w:asciiTheme="minorHAnsi" w:hAnsiTheme="minorHAnsi" w:cs="Calibri"/>
          <w:color w:val="9E7C0C"/>
          <w:spacing w:val="-5"/>
          <w:sz w:val="40"/>
          <w:szCs w:val="40"/>
        </w:rPr>
      </w:pPr>
      <w:bookmarkStart w:id="45" w:name="_Toc290994526"/>
      <w:r>
        <w:br w:type="page"/>
      </w:r>
    </w:p>
    <w:p w:rsidR="00E907E0" w:rsidRPr="002407D2" w:rsidRDefault="00E907E0" w:rsidP="00E70164">
      <w:pPr>
        <w:pStyle w:val="Heading1"/>
      </w:pPr>
      <w:bookmarkStart w:id="46" w:name="_Toc513790404"/>
      <w:r w:rsidRPr="002407D2">
        <w:t>Business Overview</w:t>
      </w:r>
      <w:bookmarkEnd w:id="45"/>
      <w:bookmarkEnd w:id="46"/>
    </w:p>
    <w:p w:rsidR="00321777" w:rsidRPr="00A748EF" w:rsidRDefault="00321777" w:rsidP="00321777">
      <w:pPr>
        <w:pStyle w:val="BodyCopy"/>
        <w:rPr>
          <w:rFonts w:asciiTheme="minorHAnsi" w:hAnsiTheme="minorHAnsi"/>
          <w:sz w:val="22"/>
        </w:rPr>
      </w:pPr>
      <w:r w:rsidRPr="00A748EF">
        <w:rPr>
          <w:rFonts w:asciiTheme="minorHAnsi" w:hAnsiTheme="minorHAnsi"/>
          <w:sz w:val="22"/>
        </w:rPr>
        <w:t xml:space="preserve">Currently when business clients are signing up for new ancillary products or services they are presented with separate onboarding forms, each with their own Terms and Conditions.  The 5 </w:t>
      </w:r>
      <w:r w:rsidR="00900426" w:rsidRPr="00A748EF">
        <w:rPr>
          <w:rFonts w:asciiTheme="minorHAnsi" w:hAnsiTheme="minorHAnsi"/>
          <w:sz w:val="22"/>
        </w:rPr>
        <w:t xml:space="preserve">CMS </w:t>
      </w:r>
      <w:r w:rsidRPr="00A748EF">
        <w:rPr>
          <w:rFonts w:asciiTheme="minorHAnsi" w:hAnsiTheme="minorHAnsi"/>
          <w:sz w:val="22"/>
        </w:rPr>
        <w:t xml:space="preserve">products that are in scope for this initiative are Online Wires, Business Online Banking, CAFT, RDC, </w:t>
      </w:r>
      <w:r w:rsidR="00BC0C0A" w:rsidRPr="00A748EF">
        <w:rPr>
          <w:rFonts w:asciiTheme="minorHAnsi" w:hAnsiTheme="minorHAnsi"/>
          <w:sz w:val="22"/>
        </w:rPr>
        <w:t>and Business</w:t>
      </w:r>
      <w:r w:rsidRPr="00A748EF">
        <w:rPr>
          <w:rFonts w:asciiTheme="minorHAnsi" w:hAnsiTheme="minorHAnsi"/>
          <w:sz w:val="22"/>
        </w:rPr>
        <w:t xml:space="preserve"> VISA. </w:t>
      </w:r>
    </w:p>
    <w:p w:rsidR="00321777" w:rsidRPr="00A748EF" w:rsidRDefault="00321777" w:rsidP="00321777">
      <w:pPr>
        <w:pStyle w:val="BodyCopy"/>
        <w:rPr>
          <w:rFonts w:asciiTheme="minorHAnsi" w:hAnsiTheme="minorHAnsi"/>
          <w:sz w:val="22"/>
        </w:rPr>
      </w:pPr>
      <w:r w:rsidRPr="00A748EF">
        <w:rPr>
          <w:rFonts w:asciiTheme="minorHAnsi" w:hAnsiTheme="minorHAnsi"/>
          <w:sz w:val="22"/>
        </w:rPr>
        <w:t xml:space="preserve">While these forms require a lot of the same information they can use different language, and have different field names.  Not only is this confusing and time consuming for </w:t>
      </w:r>
      <w:r w:rsidR="00BC0C0A" w:rsidRPr="00A748EF">
        <w:rPr>
          <w:rFonts w:asciiTheme="minorHAnsi" w:hAnsiTheme="minorHAnsi"/>
          <w:sz w:val="22"/>
        </w:rPr>
        <w:t>the client, it has regularly le</w:t>
      </w:r>
      <w:r w:rsidRPr="00A748EF">
        <w:rPr>
          <w:rFonts w:asciiTheme="minorHAnsi" w:hAnsiTheme="minorHAnsi"/>
          <w:sz w:val="22"/>
        </w:rPr>
        <w:t xml:space="preserve">d to errors.  These errors can come from the client, or from the branch, and cause significant rework for CMS.  CMS has to send the forms back to the branch indicating the corrections necessary.  The branch is required to obtain the correct information from client.   This process can significantly extend the length of time before a client </w:t>
      </w:r>
      <w:r w:rsidR="00BC0C0A" w:rsidRPr="00A748EF">
        <w:rPr>
          <w:rFonts w:asciiTheme="minorHAnsi" w:hAnsiTheme="minorHAnsi"/>
          <w:sz w:val="22"/>
        </w:rPr>
        <w:t>has access to these products,</w:t>
      </w:r>
      <w:r w:rsidRPr="00A748EF">
        <w:rPr>
          <w:rFonts w:asciiTheme="minorHAnsi" w:hAnsiTheme="minorHAnsi"/>
          <w:sz w:val="22"/>
        </w:rPr>
        <w:t xml:space="preserve"> leads to a poor client experience</w:t>
      </w:r>
      <w:r w:rsidR="00BC0C0A" w:rsidRPr="00A748EF">
        <w:rPr>
          <w:rFonts w:asciiTheme="minorHAnsi" w:hAnsiTheme="minorHAnsi"/>
          <w:sz w:val="22"/>
        </w:rPr>
        <w:t>,</w:t>
      </w:r>
      <w:r w:rsidRPr="00A748EF">
        <w:rPr>
          <w:rFonts w:asciiTheme="minorHAnsi" w:hAnsiTheme="minorHAnsi"/>
          <w:sz w:val="22"/>
        </w:rPr>
        <w:t xml:space="preserve"> and damages the reputation of the bank.</w:t>
      </w:r>
    </w:p>
    <w:p w:rsidR="00321777" w:rsidRPr="00A748EF" w:rsidRDefault="00321777" w:rsidP="00321777">
      <w:pPr>
        <w:pStyle w:val="BodyCopy"/>
        <w:rPr>
          <w:rFonts w:asciiTheme="minorHAnsi" w:hAnsiTheme="minorHAnsi"/>
          <w:sz w:val="22"/>
        </w:rPr>
      </w:pPr>
      <w:r w:rsidRPr="00A748EF">
        <w:rPr>
          <w:rFonts w:asciiTheme="minorHAnsi" w:hAnsiTheme="minorHAnsi"/>
          <w:sz w:val="22"/>
        </w:rPr>
        <w:t>CWT, Virtual Branch, Franchise Finance, Maxium all have branches that fill out these forms and send to CMS.</w:t>
      </w:r>
    </w:p>
    <w:p w:rsidR="00321777" w:rsidRPr="00A748EF" w:rsidRDefault="00321777" w:rsidP="00321777">
      <w:pPr>
        <w:pStyle w:val="BodyCopy"/>
        <w:rPr>
          <w:rFonts w:asciiTheme="minorHAnsi" w:hAnsiTheme="minorHAnsi"/>
          <w:sz w:val="22"/>
        </w:rPr>
      </w:pPr>
      <w:r w:rsidRPr="00A748EF">
        <w:rPr>
          <w:rFonts w:asciiTheme="minorHAnsi" w:hAnsiTheme="minorHAnsi"/>
          <w:sz w:val="22"/>
        </w:rPr>
        <w:t>This process also has a high financial/environmental cost as the forms and associated Terms and Conditions are multiple pages in length and physically printed out.</w:t>
      </w:r>
    </w:p>
    <w:p w:rsidR="00E907E0" w:rsidRPr="002407D2" w:rsidRDefault="00E907E0" w:rsidP="00972A83">
      <w:pPr>
        <w:pStyle w:val="Heading2"/>
        <w:keepNext/>
        <w:keepLines/>
        <w:numPr>
          <w:ilvl w:val="1"/>
          <w:numId w:val="9"/>
        </w:numPr>
        <w:spacing w:before="240" w:after="120" w:line="276" w:lineRule="auto"/>
        <w:rPr>
          <w:rFonts w:asciiTheme="minorHAnsi" w:hAnsiTheme="minorHAnsi"/>
        </w:rPr>
      </w:pPr>
      <w:bookmarkStart w:id="47" w:name="_Toc513790405"/>
      <w:r w:rsidRPr="002407D2">
        <w:rPr>
          <w:rFonts w:asciiTheme="minorHAnsi" w:hAnsiTheme="minorHAnsi"/>
        </w:rPr>
        <w:t>Business Problem Statement</w:t>
      </w:r>
      <w:bookmarkEnd w:id="47"/>
    </w:p>
    <w:tbl>
      <w:tblPr>
        <w:tblStyle w:val="Corporate"/>
        <w:tblpPr w:leftFromText="180" w:rightFromText="180" w:vertAnchor="text" w:horzAnchor="margin" w:tblpY="195"/>
        <w:tblW w:w="0" w:type="auto"/>
        <w:tblLook w:val="04A0" w:firstRow="1" w:lastRow="0" w:firstColumn="1" w:lastColumn="0" w:noHBand="0" w:noVBand="1"/>
      </w:tblPr>
      <w:tblGrid>
        <w:gridCol w:w="3035"/>
        <w:gridCol w:w="6521"/>
      </w:tblGrid>
      <w:tr w:rsidR="004A2564" w:rsidRPr="002407D2" w:rsidTr="004A25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5" w:type="dxa"/>
          </w:tcPr>
          <w:p w:rsidR="004A2564" w:rsidRPr="002407D2" w:rsidRDefault="004A2564" w:rsidP="004A2564">
            <w:pPr>
              <w:pStyle w:val="BodyText"/>
              <w:spacing w:after="0" w:line="360" w:lineRule="auto"/>
              <w:rPr>
                <w:rFonts w:asciiTheme="minorHAnsi" w:hAnsiTheme="minorHAnsi" w:cs="Arial"/>
                <w:b w:val="0"/>
                <w:sz w:val="22"/>
              </w:rPr>
            </w:pPr>
            <w:r w:rsidRPr="002407D2">
              <w:rPr>
                <w:rFonts w:asciiTheme="minorHAnsi" w:hAnsiTheme="minorHAnsi" w:cs="Arial"/>
                <w:b w:val="0"/>
                <w:sz w:val="22"/>
              </w:rPr>
              <w:t>The problem of:</w:t>
            </w:r>
          </w:p>
        </w:tc>
        <w:tc>
          <w:tcPr>
            <w:tcW w:w="6521" w:type="dxa"/>
          </w:tcPr>
          <w:p w:rsidR="004A2564" w:rsidRPr="002407D2" w:rsidRDefault="004A2564" w:rsidP="004A2564">
            <w:pPr>
              <w:pStyle w:val="BodyText"/>
              <w:spacing w:after="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color w:val="111111" w:themeColor="text1"/>
                <w:sz w:val="22"/>
                <w:szCs w:val="22"/>
              </w:rPr>
            </w:pPr>
            <w:r w:rsidRPr="002407D2">
              <w:rPr>
                <w:rFonts w:asciiTheme="minorHAnsi" w:hAnsiTheme="minorHAnsi"/>
                <w:b w:val="0"/>
                <w:color w:val="111111" w:themeColor="text1"/>
                <w:sz w:val="22"/>
                <w:szCs w:val="22"/>
              </w:rPr>
              <w:t xml:space="preserve">Multiple forms for ancillary products </w:t>
            </w:r>
          </w:p>
        </w:tc>
      </w:tr>
      <w:tr w:rsidR="004A2564" w:rsidRPr="002407D2" w:rsidTr="004A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5" w:type="dxa"/>
          </w:tcPr>
          <w:p w:rsidR="004A2564" w:rsidRPr="002407D2" w:rsidRDefault="004A2564" w:rsidP="004A2564">
            <w:pPr>
              <w:pStyle w:val="BodyText"/>
              <w:spacing w:after="0" w:line="360" w:lineRule="auto"/>
              <w:rPr>
                <w:rFonts w:asciiTheme="minorHAnsi" w:hAnsiTheme="minorHAnsi" w:cs="Arial"/>
                <w:b w:val="0"/>
                <w:sz w:val="22"/>
              </w:rPr>
            </w:pPr>
            <w:r w:rsidRPr="002407D2">
              <w:rPr>
                <w:rFonts w:asciiTheme="minorHAnsi" w:hAnsiTheme="minorHAnsi" w:cs="Arial"/>
                <w:b w:val="0"/>
                <w:sz w:val="22"/>
              </w:rPr>
              <w:t>Affects:</w:t>
            </w:r>
          </w:p>
        </w:tc>
        <w:tc>
          <w:tcPr>
            <w:tcW w:w="6521" w:type="dxa"/>
          </w:tcPr>
          <w:p w:rsidR="004A2564" w:rsidRPr="00A748EF" w:rsidRDefault="004A2564" w:rsidP="00A748EF">
            <w:pPr>
              <w:pStyle w:val="BodyText"/>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111111" w:themeColor="text1"/>
                <w:sz w:val="22"/>
                <w:szCs w:val="22"/>
              </w:rPr>
            </w:pPr>
            <w:r w:rsidRPr="00A748EF">
              <w:rPr>
                <w:rFonts w:asciiTheme="minorHAnsi" w:hAnsiTheme="minorHAnsi"/>
                <w:color w:val="111111" w:themeColor="text1"/>
                <w:sz w:val="22"/>
                <w:szCs w:val="22"/>
              </w:rPr>
              <w:t>Clients, Branches, CMS</w:t>
            </w:r>
          </w:p>
        </w:tc>
      </w:tr>
      <w:tr w:rsidR="004A2564" w:rsidRPr="002407D2" w:rsidTr="004A25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5" w:type="dxa"/>
          </w:tcPr>
          <w:p w:rsidR="004A2564" w:rsidRPr="002407D2" w:rsidRDefault="004A2564" w:rsidP="004A2564">
            <w:pPr>
              <w:pStyle w:val="BodyText"/>
              <w:spacing w:after="0" w:line="360" w:lineRule="auto"/>
              <w:rPr>
                <w:rFonts w:asciiTheme="minorHAnsi" w:hAnsiTheme="minorHAnsi" w:cs="Arial"/>
                <w:b w:val="0"/>
                <w:sz w:val="22"/>
              </w:rPr>
            </w:pPr>
            <w:r w:rsidRPr="002407D2">
              <w:rPr>
                <w:rFonts w:asciiTheme="minorHAnsi" w:hAnsiTheme="minorHAnsi" w:cs="Arial"/>
                <w:b w:val="0"/>
                <w:sz w:val="22"/>
              </w:rPr>
              <w:t>The impact of which is:</w:t>
            </w:r>
          </w:p>
        </w:tc>
        <w:tc>
          <w:tcPr>
            <w:tcW w:w="6521" w:type="dxa"/>
          </w:tcPr>
          <w:p w:rsidR="004A2564" w:rsidRPr="00A748EF" w:rsidRDefault="004A2564" w:rsidP="00A748EF">
            <w:pPr>
              <w:pStyle w:val="BodyText"/>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111111" w:themeColor="text1"/>
                <w:sz w:val="22"/>
                <w:szCs w:val="22"/>
              </w:rPr>
            </w:pPr>
            <w:r w:rsidRPr="00A748EF">
              <w:rPr>
                <w:rFonts w:asciiTheme="minorHAnsi" w:hAnsiTheme="minorHAnsi"/>
                <w:color w:val="111111" w:themeColor="text1"/>
                <w:sz w:val="22"/>
                <w:szCs w:val="22"/>
              </w:rPr>
              <w:t>Duplicating work filling out these forms and multiple errors requiring correction</w:t>
            </w:r>
          </w:p>
        </w:tc>
      </w:tr>
      <w:tr w:rsidR="004A2564" w:rsidRPr="002407D2" w:rsidTr="004A25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5" w:type="dxa"/>
          </w:tcPr>
          <w:p w:rsidR="004A2564" w:rsidRPr="002407D2" w:rsidRDefault="004A2564" w:rsidP="004A2564">
            <w:pPr>
              <w:pStyle w:val="BodyText"/>
              <w:spacing w:after="0" w:line="360" w:lineRule="auto"/>
              <w:rPr>
                <w:rFonts w:asciiTheme="minorHAnsi" w:hAnsiTheme="minorHAnsi" w:cs="Arial"/>
                <w:b w:val="0"/>
                <w:sz w:val="22"/>
              </w:rPr>
            </w:pPr>
            <w:r w:rsidRPr="002407D2">
              <w:rPr>
                <w:rFonts w:asciiTheme="minorHAnsi" w:hAnsiTheme="minorHAnsi" w:cs="Arial"/>
                <w:b w:val="0"/>
                <w:sz w:val="22"/>
              </w:rPr>
              <w:t>A successful solution would be:</w:t>
            </w:r>
          </w:p>
        </w:tc>
        <w:tc>
          <w:tcPr>
            <w:tcW w:w="6521" w:type="dxa"/>
          </w:tcPr>
          <w:p w:rsidR="004A2564" w:rsidRPr="00A748EF" w:rsidRDefault="004A2564" w:rsidP="00A748EF">
            <w:pPr>
              <w:pStyle w:val="BodyText"/>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111111" w:themeColor="text1"/>
                <w:sz w:val="22"/>
                <w:szCs w:val="22"/>
              </w:rPr>
            </w:pPr>
            <w:r w:rsidRPr="00A748EF">
              <w:rPr>
                <w:rFonts w:asciiTheme="minorHAnsi" w:hAnsiTheme="minorHAnsi"/>
                <w:color w:val="111111" w:themeColor="text1"/>
                <w:sz w:val="22"/>
                <w:szCs w:val="22"/>
              </w:rPr>
              <w:t>Consolidate the forms for ancillary products using clear concise language</w:t>
            </w:r>
          </w:p>
        </w:tc>
      </w:tr>
      <w:tr w:rsidR="004A2564" w:rsidRPr="002407D2" w:rsidTr="004A25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5" w:type="dxa"/>
          </w:tcPr>
          <w:p w:rsidR="004A2564" w:rsidRPr="002407D2" w:rsidRDefault="004A2564" w:rsidP="004A2564">
            <w:pPr>
              <w:pStyle w:val="BodyText"/>
              <w:spacing w:after="0" w:line="360" w:lineRule="auto"/>
              <w:rPr>
                <w:rFonts w:asciiTheme="minorHAnsi" w:hAnsiTheme="minorHAnsi" w:cs="Arial"/>
                <w:b w:val="0"/>
                <w:sz w:val="22"/>
              </w:rPr>
            </w:pPr>
            <w:r w:rsidRPr="002407D2">
              <w:rPr>
                <w:rFonts w:asciiTheme="minorHAnsi" w:hAnsiTheme="minorHAnsi" w:cs="Arial"/>
                <w:b w:val="0"/>
                <w:sz w:val="22"/>
              </w:rPr>
              <w:t>Resulting in the benefit of:</w:t>
            </w:r>
          </w:p>
        </w:tc>
        <w:tc>
          <w:tcPr>
            <w:tcW w:w="6521" w:type="dxa"/>
          </w:tcPr>
          <w:p w:rsidR="004A2564" w:rsidRPr="00A748EF" w:rsidRDefault="004A2564" w:rsidP="00A748EF">
            <w:pPr>
              <w:pStyle w:val="BodyText"/>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111111" w:themeColor="text1"/>
                <w:sz w:val="22"/>
                <w:szCs w:val="22"/>
              </w:rPr>
            </w:pPr>
            <w:r w:rsidRPr="00A748EF">
              <w:rPr>
                <w:rFonts w:asciiTheme="minorHAnsi" w:hAnsiTheme="minorHAnsi" w:cs="Arial"/>
                <w:color w:val="111111" w:themeColor="text1"/>
                <w:sz w:val="22"/>
                <w:szCs w:val="22"/>
              </w:rPr>
              <w:t>A streamlined onboarding process with less work involved filling out forms and correcting errors.</w:t>
            </w:r>
          </w:p>
        </w:tc>
      </w:tr>
    </w:tbl>
    <w:p w:rsidR="00F776DF" w:rsidRPr="002407D2" w:rsidRDefault="00F776DF" w:rsidP="00F776DF">
      <w:pPr>
        <w:rPr>
          <w:rFonts w:asciiTheme="minorHAnsi" w:hAnsiTheme="minorHAnsi"/>
        </w:rPr>
      </w:pPr>
    </w:p>
    <w:p w:rsidR="00E907E0" w:rsidRPr="002407D2" w:rsidRDefault="00E907E0" w:rsidP="00972A83">
      <w:pPr>
        <w:pStyle w:val="Heading2"/>
        <w:keepNext/>
        <w:keepLines/>
        <w:numPr>
          <w:ilvl w:val="1"/>
          <w:numId w:val="9"/>
        </w:numPr>
        <w:spacing w:before="240" w:after="120" w:line="276" w:lineRule="auto"/>
        <w:rPr>
          <w:rFonts w:asciiTheme="minorHAnsi" w:hAnsiTheme="minorHAnsi"/>
        </w:rPr>
      </w:pPr>
      <w:bookmarkStart w:id="48" w:name="_Toc513790406"/>
      <w:r w:rsidRPr="002407D2">
        <w:rPr>
          <w:rFonts w:asciiTheme="minorHAnsi" w:hAnsiTheme="minorHAnsi"/>
        </w:rPr>
        <w:t>Business Need and Key Objectives</w:t>
      </w:r>
      <w:bookmarkEnd w:id="48"/>
    </w:p>
    <w:p w:rsidR="004A2564" w:rsidRPr="00A748EF" w:rsidRDefault="004A2564" w:rsidP="004A2564">
      <w:pPr>
        <w:pStyle w:val="BodyCopy"/>
        <w:rPr>
          <w:rFonts w:asciiTheme="minorHAnsi" w:hAnsiTheme="minorHAnsi"/>
          <w:sz w:val="22"/>
        </w:rPr>
      </w:pPr>
      <w:r w:rsidRPr="00A748EF">
        <w:rPr>
          <w:rFonts w:asciiTheme="minorHAnsi" w:hAnsiTheme="minorHAnsi"/>
          <w:sz w:val="22"/>
        </w:rPr>
        <w:t>Our desired solution is an application that branch staff will present to clients when they initially set up their accounts.  This single online form</w:t>
      </w:r>
      <w:r w:rsidR="0001132A" w:rsidRPr="00A748EF">
        <w:rPr>
          <w:rFonts w:asciiTheme="minorHAnsi" w:hAnsiTheme="minorHAnsi"/>
          <w:sz w:val="22"/>
        </w:rPr>
        <w:t>/application</w:t>
      </w:r>
      <w:r w:rsidRPr="00A748EF">
        <w:rPr>
          <w:rFonts w:asciiTheme="minorHAnsi" w:hAnsiTheme="minorHAnsi"/>
          <w:sz w:val="22"/>
        </w:rPr>
        <w:t xml:space="preserve"> will present the various products available to business clients.  When the products the client needs are selected, the form will present the appropriate fields required.  Each unique field will only be required to be filled out once even if the name of the field is different in different locations.  Once completed the application will auto populate the fields on all the appropriate forms.</w:t>
      </w:r>
    </w:p>
    <w:p w:rsidR="004A2564" w:rsidRPr="00A748EF" w:rsidRDefault="004A2564" w:rsidP="004A2564">
      <w:pPr>
        <w:pStyle w:val="BodyCopy"/>
        <w:rPr>
          <w:rFonts w:asciiTheme="minorHAnsi" w:hAnsiTheme="minorHAnsi"/>
          <w:sz w:val="22"/>
        </w:rPr>
      </w:pPr>
      <w:r w:rsidRPr="00A748EF">
        <w:rPr>
          <w:rFonts w:asciiTheme="minorHAnsi" w:hAnsiTheme="minorHAnsi"/>
          <w:sz w:val="22"/>
        </w:rPr>
        <w:t xml:space="preserve">Our desired solution also incorporates the delivery of set of Terms and Conditions in a single Master Service Agreement. </w:t>
      </w:r>
    </w:p>
    <w:p w:rsidR="004A2564" w:rsidRPr="002407D2" w:rsidRDefault="004A2564" w:rsidP="00E907E0">
      <w:pPr>
        <w:tabs>
          <w:tab w:val="left" w:pos="5710"/>
        </w:tabs>
        <w:rPr>
          <w:rFonts w:asciiTheme="minorHAnsi" w:hAnsiTheme="minorHAnsi" w:cstheme="minorHAnsi"/>
        </w:rPr>
      </w:pPr>
    </w:p>
    <w:p w:rsidR="00E907E0" w:rsidRPr="002407D2" w:rsidRDefault="00E907E0" w:rsidP="00E70164">
      <w:pPr>
        <w:pStyle w:val="Heading1"/>
      </w:pPr>
      <w:bookmarkStart w:id="49" w:name="_Toc290994527"/>
      <w:bookmarkStart w:id="50" w:name="_Toc513790407"/>
      <w:r w:rsidRPr="002407D2">
        <w:t>Strategic Alignment</w:t>
      </w:r>
      <w:bookmarkEnd w:id="49"/>
      <w:bookmarkEnd w:id="50"/>
    </w:p>
    <w:p w:rsidR="00E907E0" w:rsidRPr="002407D2" w:rsidRDefault="0001132A" w:rsidP="00E907E0">
      <w:pPr>
        <w:rPr>
          <w:rFonts w:asciiTheme="minorHAnsi" w:hAnsiTheme="minorHAnsi" w:cstheme="minorHAnsi"/>
        </w:rPr>
      </w:pPr>
      <w:r w:rsidRPr="002407D2">
        <w:rPr>
          <w:rFonts w:asciiTheme="minorHAnsi" w:hAnsiTheme="minorHAnsi" w:cstheme="minorHAnsi"/>
        </w:rPr>
        <w:t>This initiative directly aligns to the following Strategic Roadmap items:</w:t>
      </w:r>
    </w:p>
    <w:tbl>
      <w:tblPr>
        <w:tblStyle w:val="Corporate"/>
        <w:tblW w:w="0" w:type="auto"/>
        <w:tblLook w:val="0420" w:firstRow="1" w:lastRow="0" w:firstColumn="0" w:lastColumn="0" w:noHBand="0" w:noVBand="1"/>
      </w:tblPr>
      <w:tblGrid>
        <w:gridCol w:w="1028"/>
        <w:gridCol w:w="2999"/>
        <w:gridCol w:w="5103"/>
      </w:tblGrid>
      <w:tr w:rsidR="0001132A" w:rsidRPr="002407D2" w:rsidTr="0001132A">
        <w:trPr>
          <w:cnfStyle w:val="100000000000" w:firstRow="1" w:lastRow="0" w:firstColumn="0" w:lastColumn="0" w:oddVBand="0" w:evenVBand="0" w:oddHBand="0" w:evenHBand="0" w:firstRowFirstColumn="0" w:firstRowLastColumn="0" w:lastRowFirstColumn="0" w:lastRowLastColumn="0"/>
        </w:trPr>
        <w:tc>
          <w:tcPr>
            <w:tcW w:w="1028" w:type="dxa"/>
          </w:tcPr>
          <w:p w:rsidR="0001132A" w:rsidRPr="002407D2" w:rsidRDefault="0001132A" w:rsidP="0001132A">
            <w:pPr>
              <w:spacing w:after="0" w:line="240" w:lineRule="auto"/>
              <w:rPr>
                <w:rFonts w:asciiTheme="minorHAnsi" w:hAnsiTheme="minorHAnsi" w:cs="Tahoma"/>
                <w:b w:val="0"/>
              </w:rPr>
            </w:pPr>
            <w:r w:rsidRPr="002407D2">
              <w:rPr>
                <w:rFonts w:asciiTheme="minorHAnsi" w:hAnsiTheme="minorHAnsi" w:cstheme="minorHAnsi"/>
                <w:b w:val="0"/>
              </w:rPr>
              <w:t>Strategic Objective</w:t>
            </w:r>
          </w:p>
        </w:tc>
        <w:tc>
          <w:tcPr>
            <w:tcW w:w="2999" w:type="dxa"/>
          </w:tcPr>
          <w:p w:rsidR="0001132A" w:rsidRPr="002407D2" w:rsidRDefault="0001132A" w:rsidP="0001132A">
            <w:pPr>
              <w:spacing w:after="0" w:line="240" w:lineRule="auto"/>
              <w:rPr>
                <w:rFonts w:asciiTheme="minorHAnsi" w:hAnsiTheme="minorHAnsi" w:cs="Tahoma"/>
                <w:b w:val="0"/>
              </w:rPr>
            </w:pPr>
            <w:r w:rsidRPr="002407D2">
              <w:rPr>
                <w:rFonts w:asciiTheme="minorHAnsi" w:hAnsiTheme="minorHAnsi" w:cs="Tahoma"/>
                <w:b w:val="0"/>
              </w:rPr>
              <w:t>Description</w:t>
            </w:r>
          </w:p>
        </w:tc>
        <w:tc>
          <w:tcPr>
            <w:tcW w:w="5103" w:type="dxa"/>
          </w:tcPr>
          <w:p w:rsidR="0001132A" w:rsidRPr="002407D2" w:rsidRDefault="0001132A" w:rsidP="0001132A">
            <w:pPr>
              <w:spacing w:after="0" w:line="240" w:lineRule="auto"/>
              <w:rPr>
                <w:rFonts w:asciiTheme="minorHAnsi" w:hAnsiTheme="minorHAnsi" w:cs="Tahoma"/>
                <w:b w:val="0"/>
              </w:rPr>
            </w:pPr>
            <w:r w:rsidRPr="002407D2">
              <w:rPr>
                <w:rFonts w:asciiTheme="minorHAnsi" w:hAnsiTheme="minorHAnsi" w:cs="Tahoma"/>
                <w:b w:val="0"/>
              </w:rPr>
              <w:t>Alignment</w:t>
            </w:r>
          </w:p>
        </w:tc>
      </w:tr>
      <w:tr w:rsidR="0001132A" w:rsidRPr="002407D2" w:rsidTr="0001132A">
        <w:trPr>
          <w:cnfStyle w:val="000000100000" w:firstRow="0" w:lastRow="0" w:firstColumn="0" w:lastColumn="0" w:oddVBand="0" w:evenVBand="0" w:oddHBand="1" w:evenHBand="0" w:firstRowFirstColumn="0" w:firstRowLastColumn="0" w:lastRowFirstColumn="0" w:lastRowLastColumn="0"/>
        </w:trPr>
        <w:tc>
          <w:tcPr>
            <w:tcW w:w="1028" w:type="dxa"/>
          </w:tcPr>
          <w:p w:rsidR="0001132A" w:rsidRPr="002407D2" w:rsidRDefault="0001132A" w:rsidP="00F40918">
            <w:pPr>
              <w:spacing w:after="0" w:line="360" w:lineRule="auto"/>
              <w:rPr>
                <w:rFonts w:asciiTheme="minorHAnsi" w:hAnsiTheme="minorHAnsi" w:cs="Tahoma"/>
              </w:rPr>
            </w:pPr>
            <w:r w:rsidRPr="002407D2">
              <w:rPr>
                <w:rFonts w:asciiTheme="minorHAnsi" w:hAnsiTheme="minorHAnsi" w:cstheme="minorHAnsi"/>
              </w:rPr>
              <w:t>S1</w:t>
            </w:r>
          </w:p>
        </w:tc>
        <w:tc>
          <w:tcPr>
            <w:tcW w:w="2999" w:type="dxa"/>
          </w:tcPr>
          <w:p w:rsidR="0001132A" w:rsidRPr="002407D2" w:rsidRDefault="0001132A" w:rsidP="00F40918">
            <w:pPr>
              <w:spacing w:after="0" w:line="360" w:lineRule="auto"/>
              <w:rPr>
                <w:rFonts w:asciiTheme="minorHAnsi" w:hAnsiTheme="minorHAnsi" w:cs="Tahoma"/>
              </w:rPr>
            </w:pPr>
            <w:r w:rsidRPr="002407D2">
              <w:rPr>
                <w:rFonts w:asciiTheme="minorHAnsi" w:hAnsiTheme="minorHAnsi" w:cstheme="minorHAnsi"/>
              </w:rPr>
              <w:t>Drive Operational Excellence</w:t>
            </w:r>
          </w:p>
        </w:tc>
        <w:tc>
          <w:tcPr>
            <w:tcW w:w="5103" w:type="dxa"/>
          </w:tcPr>
          <w:p w:rsidR="0001132A" w:rsidRPr="002407D2" w:rsidRDefault="00547E2E" w:rsidP="00A748EF">
            <w:pPr>
              <w:spacing w:after="0" w:line="240" w:lineRule="auto"/>
              <w:rPr>
                <w:rFonts w:asciiTheme="minorHAnsi" w:hAnsiTheme="minorHAnsi" w:cs="Tahoma"/>
              </w:rPr>
            </w:pPr>
            <w:r w:rsidRPr="002407D2">
              <w:rPr>
                <w:rFonts w:asciiTheme="minorHAnsi" w:hAnsiTheme="minorHAnsi" w:cs="Tahoma"/>
              </w:rPr>
              <w:t>The consolidation of onboarding forms will streamline and enhance the customer experience when adding, removing or modifying business products.</w:t>
            </w:r>
          </w:p>
        </w:tc>
      </w:tr>
    </w:tbl>
    <w:p w:rsidR="00E907E0" w:rsidRPr="002407D2" w:rsidRDefault="00E907E0" w:rsidP="00E70164">
      <w:pPr>
        <w:pStyle w:val="Heading1"/>
      </w:pPr>
      <w:bookmarkStart w:id="51" w:name="_Toc290994528"/>
      <w:bookmarkStart w:id="52" w:name="_Toc513790408"/>
      <w:r w:rsidRPr="002407D2">
        <w:t>Stakeholder</w:t>
      </w:r>
      <w:bookmarkEnd w:id="51"/>
      <w:r w:rsidRPr="002407D2">
        <w:t>s</w:t>
      </w:r>
      <w:bookmarkEnd w:id="52"/>
    </w:p>
    <w:p w:rsidR="00547E2E" w:rsidRPr="002407D2" w:rsidRDefault="00547E2E" w:rsidP="00547E2E">
      <w:pPr>
        <w:rPr>
          <w:rFonts w:asciiTheme="minorHAnsi" w:hAnsiTheme="minorHAnsi"/>
        </w:rPr>
      </w:pPr>
      <w:r w:rsidRPr="002407D2">
        <w:rPr>
          <w:rFonts w:asciiTheme="minorHAnsi" w:hAnsiTheme="minorHAnsi"/>
        </w:rPr>
        <w:t>The following is a stakeholder analysis:</w:t>
      </w:r>
    </w:p>
    <w:tbl>
      <w:tblPr>
        <w:tblStyle w:val="LightShading-Accent2"/>
        <w:tblW w:w="9226" w:type="dxa"/>
        <w:tblLook w:val="04A0" w:firstRow="1" w:lastRow="0" w:firstColumn="1" w:lastColumn="0" w:noHBand="0" w:noVBand="1"/>
      </w:tblPr>
      <w:tblGrid>
        <w:gridCol w:w="2669"/>
        <w:gridCol w:w="6557"/>
      </w:tblGrid>
      <w:tr w:rsidR="00547E2E" w:rsidRPr="002407D2" w:rsidTr="008A5140">
        <w:trPr>
          <w:cnfStyle w:val="100000000000" w:firstRow="1" w:lastRow="0" w:firstColumn="0" w:lastColumn="0" w:oddVBand="0" w:evenVBand="0" w:oddHBand="0"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669" w:type="dxa"/>
          </w:tcPr>
          <w:p w:rsidR="00547E2E" w:rsidRPr="002407D2" w:rsidRDefault="00547E2E" w:rsidP="00F40918">
            <w:pPr>
              <w:rPr>
                <w:rFonts w:asciiTheme="minorHAnsi" w:hAnsiTheme="minorHAnsi"/>
                <w:color w:val="111111" w:themeColor="text1"/>
              </w:rPr>
            </w:pPr>
            <w:r w:rsidRPr="002407D2">
              <w:rPr>
                <w:rFonts w:asciiTheme="minorHAnsi" w:hAnsiTheme="minorHAnsi"/>
                <w:color w:val="111111" w:themeColor="text1"/>
              </w:rPr>
              <w:t xml:space="preserve">Area </w:t>
            </w:r>
          </w:p>
        </w:tc>
        <w:tc>
          <w:tcPr>
            <w:tcW w:w="6557" w:type="dxa"/>
          </w:tcPr>
          <w:p w:rsidR="00547E2E" w:rsidRPr="002407D2" w:rsidRDefault="00547E2E" w:rsidP="00F40918">
            <w:pPr>
              <w:cnfStyle w:val="100000000000" w:firstRow="1" w:lastRow="0" w:firstColumn="0" w:lastColumn="0" w:oddVBand="0" w:evenVBand="0" w:oddHBand="0" w:evenHBand="0" w:firstRowFirstColumn="0" w:firstRowLastColumn="0" w:lastRowFirstColumn="0" w:lastRowLastColumn="0"/>
              <w:rPr>
                <w:rFonts w:asciiTheme="minorHAnsi" w:hAnsiTheme="minorHAnsi"/>
                <w:color w:val="111111" w:themeColor="text1"/>
              </w:rPr>
            </w:pPr>
            <w:r w:rsidRPr="002407D2">
              <w:rPr>
                <w:rFonts w:asciiTheme="minorHAnsi" w:hAnsiTheme="minorHAnsi"/>
                <w:color w:val="111111" w:themeColor="text1"/>
              </w:rPr>
              <w:t>Impact Analysis</w:t>
            </w:r>
          </w:p>
        </w:tc>
      </w:tr>
      <w:tr w:rsidR="00547E2E" w:rsidRPr="002407D2" w:rsidTr="008A5140">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9226" w:type="dxa"/>
            <w:gridSpan w:val="2"/>
          </w:tcPr>
          <w:p w:rsidR="00547E2E" w:rsidRPr="002407D2" w:rsidRDefault="00547E2E" w:rsidP="00FC50AD">
            <w:pPr>
              <w:spacing w:after="0" w:line="240" w:lineRule="auto"/>
              <w:rPr>
                <w:rFonts w:asciiTheme="minorHAnsi" w:hAnsiTheme="minorHAnsi"/>
                <w:color w:val="111111" w:themeColor="text1"/>
              </w:rPr>
            </w:pPr>
            <w:r w:rsidRPr="002407D2">
              <w:rPr>
                <w:rFonts w:asciiTheme="minorHAnsi" w:hAnsiTheme="minorHAnsi"/>
                <w:color w:val="111111" w:themeColor="text1"/>
              </w:rPr>
              <w:t>Branch</w:t>
            </w:r>
          </w:p>
        </w:tc>
      </w:tr>
      <w:tr w:rsidR="00547E2E" w:rsidRPr="002407D2" w:rsidTr="008A5140">
        <w:trPr>
          <w:trHeight w:val="820"/>
        </w:trPr>
        <w:tc>
          <w:tcPr>
            <w:cnfStyle w:val="001000000000" w:firstRow="0" w:lastRow="0" w:firstColumn="1" w:lastColumn="0" w:oddVBand="0" w:evenVBand="0" w:oddHBand="0" w:evenHBand="0" w:firstRowFirstColumn="0" w:firstRowLastColumn="0" w:lastRowFirstColumn="0" w:lastRowLastColumn="0"/>
            <w:tcW w:w="2669" w:type="dxa"/>
            <w:vAlign w:val="center"/>
          </w:tcPr>
          <w:p w:rsidR="00547E2E" w:rsidRPr="002407D2" w:rsidRDefault="00547E2E" w:rsidP="00FC50AD">
            <w:pPr>
              <w:spacing w:after="0" w:line="240" w:lineRule="auto"/>
              <w:rPr>
                <w:rFonts w:asciiTheme="minorHAnsi" w:hAnsiTheme="minorHAnsi"/>
                <w:b w:val="0"/>
                <w:color w:val="111111" w:themeColor="text1"/>
              </w:rPr>
            </w:pPr>
            <w:r w:rsidRPr="002407D2">
              <w:rPr>
                <w:rFonts w:asciiTheme="minorHAnsi" w:hAnsiTheme="minorHAnsi"/>
                <w:b w:val="0"/>
                <w:color w:val="111111" w:themeColor="text1"/>
              </w:rPr>
              <w:t>Branch Staff</w:t>
            </w:r>
          </w:p>
        </w:tc>
        <w:tc>
          <w:tcPr>
            <w:tcW w:w="6557" w:type="dxa"/>
          </w:tcPr>
          <w:p w:rsidR="00547E2E" w:rsidRPr="002407D2" w:rsidRDefault="00FC50AD" w:rsidP="00FC50A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i/>
                <w:color w:val="111111" w:themeColor="text1"/>
              </w:rPr>
            </w:pPr>
            <w:r>
              <w:rPr>
                <w:rFonts w:asciiTheme="minorHAnsi" w:hAnsiTheme="minorHAnsi" w:cstheme="majorHAnsi"/>
                <w:color w:val="111111" w:themeColor="text1"/>
              </w:rPr>
              <w:t>B</w:t>
            </w:r>
            <w:r w:rsidR="00547E2E" w:rsidRPr="002407D2">
              <w:rPr>
                <w:rFonts w:asciiTheme="minorHAnsi" w:hAnsiTheme="minorHAnsi" w:cstheme="majorHAnsi"/>
                <w:color w:val="111111" w:themeColor="text1"/>
              </w:rPr>
              <w:t xml:space="preserve">ranch staff will </w:t>
            </w:r>
            <w:r w:rsidR="002658A8" w:rsidRPr="002407D2">
              <w:rPr>
                <w:rFonts w:asciiTheme="minorHAnsi" w:hAnsiTheme="minorHAnsi" w:cstheme="majorHAnsi"/>
                <w:color w:val="111111" w:themeColor="text1"/>
              </w:rPr>
              <w:t>be the end users of the new application/form. They will use this new application/form when onboarding new business customer products.</w:t>
            </w:r>
          </w:p>
        </w:tc>
      </w:tr>
      <w:tr w:rsidR="002658A8" w:rsidRPr="002407D2" w:rsidTr="008A5140">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9226" w:type="dxa"/>
            <w:gridSpan w:val="2"/>
          </w:tcPr>
          <w:p w:rsidR="002658A8" w:rsidRPr="002407D2" w:rsidRDefault="002658A8" w:rsidP="00FC50AD">
            <w:pPr>
              <w:spacing w:after="0" w:line="240" w:lineRule="auto"/>
              <w:rPr>
                <w:rFonts w:asciiTheme="minorHAnsi" w:hAnsiTheme="minorHAnsi" w:cstheme="majorHAnsi"/>
                <w:color w:val="111111" w:themeColor="text1"/>
              </w:rPr>
            </w:pPr>
            <w:r w:rsidRPr="002407D2">
              <w:rPr>
                <w:rFonts w:asciiTheme="minorHAnsi" w:hAnsiTheme="minorHAnsi"/>
                <w:color w:val="111111" w:themeColor="text1"/>
              </w:rPr>
              <w:t>Cash Management</w:t>
            </w:r>
          </w:p>
        </w:tc>
      </w:tr>
      <w:tr w:rsidR="002658A8" w:rsidRPr="002407D2" w:rsidTr="008A5140">
        <w:trPr>
          <w:trHeight w:val="274"/>
        </w:trPr>
        <w:tc>
          <w:tcPr>
            <w:cnfStyle w:val="001000000000" w:firstRow="0" w:lastRow="0" w:firstColumn="1" w:lastColumn="0" w:oddVBand="0" w:evenVBand="0" w:oddHBand="0" w:evenHBand="0" w:firstRowFirstColumn="0" w:firstRowLastColumn="0" w:lastRowFirstColumn="0" w:lastRowLastColumn="0"/>
            <w:tcW w:w="2669" w:type="dxa"/>
            <w:vAlign w:val="center"/>
          </w:tcPr>
          <w:p w:rsidR="002658A8" w:rsidRPr="002407D2" w:rsidRDefault="002658A8" w:rsidP="00FC50AD">
            <w:pPr>
              <w:spacing w:after="0" w:line="240" w:lineRule="auto"/>
              <w:rPr>
                <w:rFonts w:asciiTheme="minorHAnsi" w:hAnsiTheme="minorHAnsi"/>
                <w:b w:val="0"/>
                <w:color w:val="111111" w:themeColor="text1"/>
              </w:rPr>
            </w:pPr>
            <w:r w:rsidRPr="002407D2">
              <w:rPr>
                <w:rFonts w:asciiTheme="minorHAnsi" w:hAnsiTheme="minorHAnsi"/>
                <w:b w:val="0"/>
                <w:color w:val="111111" w:themeColor="text1"/>
              </w:rPr>
              <w:t>Cash Management</w:t>
            </w:r>
          </w:p>
        </w:tc>
        <w:tc>
          <w:tcPr>
            <w:tcW w:w="6557" w:type="dxa"/>
          </w:tcPr>
          <w:p w:rsidR="002658A8" w:rsidRPr="002407D2" w:rsidRDefault="002658A8" w:rsidP="00FC50A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color w:val="111111" w:themeColor="text1"/>
              </w:rPr>
            </w:pPr>
            <w:r w:rsidRPr="002407D2">
              <w:rPr>
                <w:rFonts w:asciiTheme="minorHAnsi" w:hAnsiTheme="minorHAnsi" w:cstheme="majorHAnsi"/>
                <w:color w:val="111111" w:themeColor="text1"/>
              </w:rPr>
              <w:t>Cash Management will be the owners of the new application/form.</w:t>
            </w:r>
          </w:p>
        </w:tc>
      </w:tr>
      <w:tr w:rsidR="002658A8" w:rsidRPr="002407D2" w:rsidTr="008A5140">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9226" w:type="dxa"/>
            <w:gridSpan w:val="2"/>
          </w:tcPr>
          <w:p w:rsidR="002658A8" w:rsidRPr="002407D2" w:rsidRDefault="002658A8" w:rsidP="00FC50AD">
            <w:pPr>
              <w:spacing w:after="0" w:line="240" w:lineRule="auto"/>
              <w:rPr>
                <w:rFonts w:asciiTheme="minorHAnsi" w:hAnsiTheme="minorHAnsi" w:cstheme="majorHAnsi"/>
                <w:color w:val="111111" w:themeColor="text1"/>
              </w:rPr>
            </w:pPr>
            <w:r w:rsidRPr="002407D2">
              <w:rPr>
                <w:rFonts w:asciiTheme="minorHAnsi" w:hAnsiTheme="minorHAnsi"/>
                <w:color w:val="111111" w:themeColor="text1"/>
              </w:rPr>
              <w:t>Cash Management Support</w:t>
            </w:r>
          </w:p>
        </w:tc>
      </w:tr>
      <w:tr w:rsidR="002658A8" w:rsidRPr="002407D2" w:rsidTr="008A5140">
        <w:trPr>
          <w:trHeight w:val="546"/>
        </w:trPr>
        <w:tc>
          <w:tcPr>
            <w:cnfStyle w:val="001000000000" w:firstRow="0" w:lastRow="0" w:firstColumn="1" w:lastColumn="0" w:oddVBand="0" w:evenVBand="0" w:oddHBand="0" w:evenHBand="0" w:firstRowFirstColumn="0" w:firstRowLastColumn="0" w:lastRowFirstColumn="0" w:lastRowLastColumn="0"/>
            <w:tcW w:w="2669" w:type="dxa"/>
            <w:vAlign w:val="center"/>
          </w:tcPr>
          <w:p w:rsidR="002658A8" w:rsidRPr="002407D2" w:rsidRDefault="002658A8" w:rsidP="00FC50AD">
            <w:pPr>
              <w:spacing w:after="0" w:line="240" w:lineRule="auto"/>
              <w:rPr>
                <w:rFonts w:asciiTheme="minorHAnsi" w:hAnsiTheme="minorHAnsi"/>
                <w:b w:val="0"/>
                <w:color w:val="111111" w:themeColor="text1"/>
              </w:rPr>
            </w:pPr>
            <w:r w:rsidRPr="002407D2">
              <w:rPr>
                <w:rFonts w:asciiTheme="minorHAnsi" w:hAnsiTheme="minorHAnsi"/>
                <w:b w:val="0"/>
                <w:color w:val="111111" w:themeColor="text1"/>
              </w:rPr>
              <w:t>CMS</w:t>
            </w:r>
          </w:p>
        </w:tc>
        <w:tc>
          <w:tcPr>
            <w:tcW w:w="6557" w:type="dxa"/>
          </w:tcPr>
          <w:p w:rsidR="002658A8" w:rsidRPr="002407D2" w:rsidRDefault="002658A8" w:rsidP="00FC50A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color w:val="111111" w:themeColor="text1"/>
              </w:rPr>
            </w:pPr>
            <w:r w:rsidRPr="002407D2">
              <w:rPr>
                <w:rFonts w:asciiTheme="minorHAnsi" w:hAnsiTheme="minorHAnsi" w:cstheme="majorHAnsi"/>
                <w:color w:val="111111" w:themeColor="text1"/>
              </w:rPr>
              <w:t>Cash Management Support will be the back</w:t>
            </w:r>
            <w:r w:rsidR="00A748EF">
              <w:rPr>
                <w:rFonts w:asciiTheme="minorHAnsi" w:hAnsiTheme="minorHAnsi" w:cstheme="majorHAnsi"/>
                <w:color w:val="111111" w:themeColor="text1"/>
              </w:rPr>
              <w:t xml:space="preserve"> </w:t>
            </w:r>
            <w:r w:rsidRPr="002407D2">
              <w:rPr>
                <w:rFonts w:asciiTheme="minorHAnsi" w:hAnsiTheme="minorHAnsi" w:cstheme="majorHAnsi"/>
                <w:color w:val="111111" w:themeColor="text1"/>
              </w:rPr>
              <w:t>office fulfiller of onboarding new, changes and removal of business products.</w:t>
            </w:r>
          </w:p>
        </w:tc>
      </w:tr>
      <w:tr w:rsidR="002658A8" w:rsidRPr="002407D2" w:rsidTr="008A5140">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669" w:type="dxa"/>
          </w:tcPr>
          <w:p w:rsidR="002658A8" w:rsidRPr="002407D2" w:rsidRDefault="002658A8" w:rsidP="00FC50AD">
            <w:pPr>
              <w:spacing w:after="0" w:line="240" w:lineRule="auto"/>
              <w:rPr>
                <w:rFonts w:asciiTheme="minorHAnsi" w:hAnsiTheme="minorHAnsi"/>
                <w:color w:val="111111" w:themeColor="text1"/>
              </w:rPr>
            </w:pPr>
            <w:r w:rsidRPr="002407D2">
              <w:rPr>
                <w:rFonts w:asciiTheme="minorHAnsi" w:hAnsiTheme="minorHAnsi"/>
                <w:color w:val="111111" w:themeColor="text1"/>
              </w:rPr>
              <w:t>Legal</w:t>
            </w:r>
          </w:p>
        </w:tc>
        <w:tc>
          <w:tcPr>
            <w:tcW w:w="6557" w:type="dxa"/>
          </w:tcPr>
          <w:p w:rsidR="002658A8" w:rsidRPr="002407D2" w:rsidRDefault="002658A8" w:rsidP="00FC50AD">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ajorHAnsi"/>
                <w:color w:val="111111" w:themeColor="text1"/>
              </w:rPr>
            </w:pPr>
          </w:p>
        </w:tc>
      </w:tr>
      <w:tr w:rsidR="002658A8" w:rsidRPr="002407D2" w:rsidTr="008A5140">
        <w:trPr>
          <w:trHeight w:val="561"/>
        </w:trPr>
        <w:tc>
          <w:tcPr>
            <w:cnfStyle w:val="001000000000" w:firstRow="0" w:lastRow="0" w:firstColumn="1" w:lastColumn="0" w:oddVBand="0" w:evenVBand="0" w:oddHBand="0" w:evenHBand="0" w:firstRowFirstColumn="0" w:firstRowLastColumn="0" w:lastRowFirstColumn="0" w:lastRowLastColumn="0"/>
            <w:tcW w:w="2669" w:type="dxa"/>
          </w:tcPr>
          <w:p w:rsidR="002658A8" w:rsidRPr="002407D2" w:rsidRDefault="002658A8" w:rsidP="00FC50AD">
            <w:pPr>
              <w:spacing w:after="0" w:line="240" w:lineRule="auto"/>
              <w:rPr>
                <w:rFonts w:asciiTheme="minorHAnsi" w:hAnsiTheme="minorHAnsi"/>
                <w:b w:val="0"/>
                <w:color w:val="111111" w:themeColor="text1"/>
              </w:rPr>
            </w:pPr>
            <w:r w:rsidRPr="002407D2">
              <w:rPr>
                <w:rFonts w:asciiTheme="minorHAnsi" w:hAnsiTheme="minorHAnsi"/>
                <w:b w:val="0"/>
                <w:color w:val="111111" w:themeColor="text1"/>
              </w:rPr>
              <w:t>Soni Samra, Legal Counsel</w:t>
            </w:r>
          </w:p>
        </w:tc>
        <w:tc>
          <w:tcPr>
            <w:tcW w:w="6557" w:type="dxa"/>
          </w:tcPr>
          <w:p w:rsidR="002658A8" w:rsidRPr="002407D2" w:rsidRDefault="002658A8" w:rsidP="00FC50A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color w:val="111111" w:themeColor="text1"/>
              </w:rPr>
            </w:pPr>
            <w:r w:rsidRPr="002407D2">
              <w:rPr>
                <w:rFonts w:asciiTheme="minorHAnsi" w:hAnsiTheme="minorHAnsi" w:cstheme="majorHAnsi"/>
                <w:color w:val="111111" w:themeColor="text1"/>
              </w:rPr>
              <w:t>Facilitate a consolidated Master Service Agreement to be used for all products.</w:t>
            </w:r>
          </w:p>
        </w:tc>
      </w:tr>
      <w:tr w:rsidR="002658A8" w:rsidRPr="002407D2" w:rsidTr="008A5140">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9226" w:type="dxa"/>
            <w:gridSpan w:val="2"/>
          </w:tcPr>
          <w:p w:rsidR="002658A8" w:rsidRPr="002407D2" w:rsidRDefault="002658A8" w:rsidP="00FC50AD">
            <w:pPr>
              <w:spacing w:after="0" w:line="240" w:lineRule="auto"/>
              <w:rPr>
                <w:rFonts w:asciiTheme="minorHAnsi" w:hAnsiTheme="minorHAnsi" w:cstheme="majorHAnsi"/>
                <w:color w:val="111111" w:themeColor="text1"/>
              </w:rPr>
            </w:pPr>
            <w:r w:rsidRPr="002407D2">
              <w:rPr>
                <w:rFonts w:asciiTheme="minorHAnsi" w:hAnsiTheme="minorHAnsi" w:cstheme="majorHAnsi"/>
                <w:color w:val="111111" w:themeColor="text1"/>
              </w:rPr>
              <w:t>Technical Subject Matter Experts (SME)</w:t>
            </w:r>
          </w:p>
        </w:tc>
      </w:tr>
      <w:tr w:rsidR="002658A8" w:rsidRPr="002407D2" w:rsidTr="008A5140">
        <w:trPr>
          <w:trHeight w:val="833"/>
        </w:trPr>
        <w:tc>
          <w:tcPr>
            <w:cnfStyle w:val="001000000000" w:firstRow="0" w:lastRow="0" w:firstColumn="1" w:lastColumn="0" w:oddVBand="0" w:evenVBand="0" w:oddHBand="0" w:evenHBand="0" w:firstRowFirstColumn="0" w:firstRowLastColumn="0" w:lastRowFirstColumn="0" w:lastRowLastColumn="0"/>
            <w:tcW w:w="2669" w:type="dxa"/>
            <w:vAlign w:val="center"/>
          </w:tcPr>
          <w:p w:rsidR="002658A8" w:rsidRPr="002407D2" w:rsidRDefault="002658A8" w:rsidP="00FC50AD">
            <w:pPr>
              <w:spacing w:after="0" w:line="240" w:lineRule="auto"/>
              <w:rPr>
                <w:rFonts w:asciiTheme="minorHAnsi" w:hAnsiTheme="minorHAnsi"/>
                <w:b w:val="0"/>
                <w:color w:val="111111" w:themeColor="text1"/>
              </w:rPr>
            </w:pPr>
            <w:r w:rsidRPr="002407D2">
              <w:rPr>
                <w:rFonts w:asciiTheme="minorHAnsi" w:hAnsiTheme="minorHAnsi"/>
                <w:b w:val="0"/>
                <w:color w:val="111111" w:themeColor="text1"/>
              </w:rPr>
              <w:t>Terri Pyne</w:t>
            </w:r>
          </w:p>
          <w:p w:rsidR="002658A8" w:rsidRPr="002407D2" w:rsidRDefault="002658A8" w:rsidP="00FC50AD">
            <w:pPr>
              <w:spacing w:after="0" w:line="240" w:lineRule="auto"/>
              <w:rPr>
                <w:rFonts w:asciiTheme="minorHAnsi" w:hAnsiTheme="minorHAnsi"/>
                <w:b w:val="0"/>
                <w:color w:val="111111" w:themeColor="text1"/>
              </w:rPr>
            </w:pPr>
            <w:r w:rsidRPr="002407D2">
              <w:rPr>
                <w:rFonts w:asciiTheme="minorHAnsi" w:hAnsiTheme="minorHAnsi"/>
                <w:b w:val="0"/>
                <w:color w:val="111111" w:themeColor="text1"/>
              </w:rPr>
              <w:t>Dale King</w:t>
            </w:r>
          </w:p>
        </w:tc>
        <w:tc>
          <w:tcPr>
            <w:tcW w:w="6557" w:type="dxa"/>
          </w:tcPr>
          <w:p w:rsidR="002658A8" w:rsidRPr="002407D2" w:rsidRDefault="002658A8" w:rsidP="00FC50A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color w:val="111111" w:themeColor="text1"/>
              </w:rPr>
            </w:pPr>
            <w:r w:rsidRPr="002407D2">
              <w:rPr>
                <w:rFonts w:asciiTheme="minorHAnsi" w:hAnsiTheme="minorHAnsi" w:cstheme="majorHAnsi"/>
                <w:color w:val="111111" w:themeColor="text1"/>
              </w:rPr>
              <w:t>Forms application SMEs.</w:t>
            </w:r>
          </w:p>
          <w:p w:rsidR="002658A8" w:rsidRPr="002407D2" w:rsidRDefault="002658A8" w:rsidP="00FC50A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ajorHAnsi"/>
                <w:color w:val="111111" w:themeColor="text1"/>
              </w:rPr>
            </w:pPr>
            <w:r w:rsidRPr="002407D2">
              <w:rPr>
                <w:rFonts w:asciiTheme="minorHAnsi" w:hAnsiTheme="minorHAnsi" w:cstheme="majorHAnsi"/>
                <w:color w:val="111111" w:themeColor="text1"/>
              </w:rPr>
              <w:t>Will be consulted on best practices and identify application limitations and functionality.</w:t>
            </w:r>
          </w:p>
        </w:tc>
      </w:tr>
    </w:tbl>
    <w:p w:rsidR="00547E2E" w:rsidRPr="002407D2" w:rsidRDefault="00547E2E" w:rsidP="00547E2E">
      <w:pPr>
        <w:rPr>
          <w:rFonts w:asciiTheme="minorHAnsi" w:hAnsiTheme="minorHAnsi"/>
        </w:rPr>
      </w:pPr>
    </w:p>
    <w:p w:rsidR="00E907E0" w:rsidRPr="002407D2" w:rsidRDefault="00E907E0" w:rsidP="00972A83">
      <w:pPr>
        <w:pStyle w:val="Heading2"/>
        <w:keepNext/>
        <w:keepLines/>
        <w:numPr>
          <w:ilvl w:val="1"/>
          <w:numId w:val="9"/>
        </w:numPr>
        <w:spacing w:before="240" w:after="120" w:line="276" w:lineRule="auto"/>
        <w:rPr>
          <w:rFonts w:asciiTheme="minorHAnsi" w:hAnsiTheme="minorHAnsi"/>
        </w:rPr>
      </w:pPr>
      <w:bookmarkStart w:id="53" w:name="_Toc290994529"/>
      <w:bookmarkStart w:id="54" w:name="_Toc513790409"/>
      <w:r w:rsidRPr="002407D2">
        <w:rPr>
          <w:rFonts w:asciiTheme="minorHAnsi" w:hAnsiTheme="minorHAnsi"/>
        </w:rPr>
        <w:t>Sponsor</w:t>
      </w:r>
      <w:bookmarkEnd w:id="53"/>
      <w:r w:rsidRPr="002407D2">
        <w:rPr>
          <w:rFonts w:asciiTheme="minorHAnsi" w:hAnsiTheme="minorHAnsi"/>
        </w:rPr>
        <w:t xml:space="preserve"> Information</w:t>
      </w:r>
      <w:bookmarkEnd w:id="54"/>
    </w:p>
    <w:tbl>
      <w:tblPr>
        <w:tblStyle w:val="Corporate"/>
        <w:tblW w:w="7938" w:type="dxa"/>
        <w:tblLayout w:type="fixed"/>
        <w:tblLook w:val="0080" w:firstRow="0" w:lastRow="0" w:firstColumn="1" w:lastColumn="0" w:noHBand="0" w:noVBand="0"/>
      </w:tblPr>
      <w:tblGrid>
        <w:gridCol w:w="3528"/>
        <w:gridCol w:w="4410"/>
      </w:tblGrid>
      <w:tr w:rsidR="002658A8" w:rsidRPr="002407D2" w:rsidTr="00F40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2658A8" w:rsidRPr="002407D2" w:rsidRDefault="002658A8" w:rsidP="00655852">
            <w:pPr>
              <w:spacing w:after="0" w:line="240" w:lineRule="auto"/>
              <w:rPr>
                <w:rFonts w:asciiTheme="minorHAnsi" w:hAnsiTheme="minorHAnsi" w:cstheme="minorHAnsi"/>
              </w:rPr>
            </w:pPr>
            <w:r w:rsidRPr="002407D2">
              <w:rPr>
                <w:rFonts w:asciiTheme="minorHAnsi" w:hAnsiTheme="minorHAnsi" w:cstheme="minorHAnsi"/>
              </w:rPr>
              <w:t>Business Unit:</w:t>
            </w:r>
          </w:p>
        </w:tc>
        <w:tc>
          <w:tcPr>
            <w:tcW w:w="4410" w:type="dxa"/>
          </w:tcPr>
          <w:p w:rsidR="002658A8" w:rsidRPr="002407D2" w:rsidRDefault="00655852" w:rsidP="0065585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2407D2">
              <w:rPr>
                <w:rFonts w:asciiTheme="minorHAnsi" w:hAnsiTheme="minorHAnsi" w:cstheme="minorHAnsi"/>
              </w:rPr>
              <w:t>Cash Management</w:t>
            </w:r>
          </w:p>
        </w:tc>
      </w:tr>
      <w:tr w:rsidR="002658A8" w:rsidRPr="002407D2" w:rsidTr="00F409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2658A8" w:rsidRPr="002407D2" w:rsidRDefault="002658A8" w:rsidP="00655852">
            <w:pPr>
              <w:spacing w:after="0" w:line="240" w:lineRule="auto"/>
              <w:rPr>
                <w:rFonts w:asciiTheme="minorHAnsi" w:hAnsiTheme="minorHAnsi" w:cstheme="minorHAnsi"/>
              </w:rPr>
            </w:pPr>
            <w:r w:rsidRPr="002407D2">
              <w:rPr>
                <w:rFonts w:asciiTheme="minorHAnsi" w:hAnsiTheme="minorHAnsi" w:cstheme="minorHAnsi"/>
              </w:rPr>
              <w:t>Department:</w:t>
            </w:r>
          </w:p>
        </w:tc>
        <w:tc>
          <w:tcPr>
            <w:tcW w:w="4410" w:type="dxa"/>
          </w:tcPr>
          <w:p w:rsidR="002658A8" w:rsidRPr="00DA6AA0" w:rsidRDefault="002658A8" w:rsidP="00655852">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trike/>
              </w:rPr>
            </w:pPr>
            <w:r w:rsidRPr="00DA6AA0">
              <w:rPr>
                <w:rFonts w:asciiTheme="minorHAnsi" w:hAnsiTheme="minorHAnsi" w:cstheme="minorHAnsi"/>
                <w:strike/>
              </w:rPr>
              <w:t>Sales and Marketing</w:t>
            </w:r>
            <w:r w:rsidR="00DA6AA0">
              <w:rPr>
                <w:rFonts w:asciiTheme="minorHAnsi" w:hAnsiTheme="minorHAnsi" w:cstheme="minorHAnsi"/>
                <w:strike/>
              </w:rPr>
              <w:t xml:space="preserve"> </w:t>
            </w:r>
            <w:r w:rsidR="00DA6AA0" w:rsidRPr="00DA6AA0">
              <w:rPr>
                <w:rFonts w:asciiTheme="minorHAnsi" w:hAnsiTheme="minorHAnsi" w:cstheme="minorHAnsi"/>
                <w:color w:val="FFC000"/>
              </w:rPr>
              <w:t>Client Solutions</w:t>
            </w:r>
          </w:p>
        </w:tc>
      </w:tr>
      <w:tr w:rsidR="002658A8" w:rsidRPr="002407D2" w:rsidTr="00F40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2658A8" w:rsidRPr="002407D2" w:rsidRDefault="002658A8" w:rsidP="00655852">
            <w:pPr>
              <w:spacing w:after="0" w:line="240" w:lineRule="auto"/>
              <w:rPr>
                <w:rFonts w:asciiTheme="minorHAnsi" w:hAnsiTheme="minorHAnsi" w:cstheme="minorHAnsi"/>
              </w:rPr>
            </w:pPr>
            <w:r w:rsidRPr="002407D2">
              <w:rPr>
                <w:rFonts w:asciiTheme="minorHAnsi" w:hAnsiTheme="minorHAnsi" w:cstheme="minorHAnsi"/>
              </w:rPr>
              <w:t>Department Number:</w:t>
            </w:r>
          </w:p>
        </w:tc>
        <w:tc>
          <w:tcPr>
            <w:tcW w:w="4410" w:type="dxa"/>
          </w:tcPr>
          <w:p w:rsidR="002658A8" w:rsidRPr="002407D2" w:rsidRDefault="002658A8" w:rsidP="0065585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2407D2">
              <w:rPr>
                <w:rFonts w:asciiTheme="minorHAnsi" w:hAnsiTheme="minorHAnsi" w:cstheme="minorHAnsi"/>
              </w:rPr>
              <w:t>162</w:t>
            </w:r>
          </w:p>
        </w:tc>
      </w:tr>
      <w:tr w:rsidR="002658A8" w:rsidRPr="002407D2" w:rsidTr="00F409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2658A8" w:rsidRPr="002407D2" w:rsidRDefault="002658A8" w:rsidP="00655852">
            <w:pPr>
              <w:spacing w:after="0" w:line="240" w:lineRule="auto"/>
              <w:rPr>
                <w:rFonts w:asciiTheme="minorHAnsi" w:hAnsiTheme="minorHAnsi" w:cstheme="minorHAnsi"/>
              </w:rPr>
            </w:pPr>
            <w:r w:rsidRPr="002407D2">
              <w:rPr>
                <w:rFonts w:asciiTheme="minorHAnsi" w:hAnsiTheme="minorHAnsi" w:cstheme="minorHAnsi"/>
              </w:rPr>
              <w:t>Business Leader (Executive Sponsor):</w:t>
            </w:r>
          </w:p>
        </w:tc>
        <w:tc>
          <w:tcPr>
            <w:tcW w:w="4410" w:type="dxa"/>
          </w:tcPr>
          <w:p w:rsidR="00222A1B" w:rsidRDefault="002658A8" w:rsidP="00655852">
            <w:pPr>
              <w:spacing w:after="0" w:line="240" w:lineRule="auto"/>
              <w:cnfStyle w:val="000000010000" w:firstRow="0" w:lastRow="0" w:firstColumn="0" w:lastColumn="0" w:oddVBand="0" w:evenVBand="0" w:oddHBand="0" w:evenHBand="1" w:firstRowFirstColumn="0" w:firstRowLastColumn="0" w:lastRowFirstColumn="0" w:lastRowLastColumn="0"/>
              <w:rPr>
                <w:ins w:id="55" w:author="James McFarlane" w:date="2018-07-09T11:17:00Z"/>
                <w:rFonts w:asciiTheme="minorHAnsi" w:hAnsiTheme="minorHAnsi" w:cstheme="minorHAnsi"/>
              </w:rPr>
            </w:pPr>
            <w:del w:id="56" w:author="James McFarlane" w:date="2018-07-09T11:17:00Z">
              <w:r w:rsidRPr="002407D2" w:rsidDel="00222A1B">
                <w:rPr>
                  <w:rFonts w:asciiTheme="minorHAnsi" w:hAnsiTheme="minorHAnsi" w:cstheme="minorHAnsi"/>
                </w:rPr>
                <w:delText>Keith Hughes</w:delText>
              </w:r>
            </w:del>
            <w:ins w:id="57" w:author="Ram Sidhu" w:date="2018-07-09T08:07:00Z">
              <w:del w:id="58" w:author="James McFarlane" w:date="2018-07-09T11:17:00Z">
                <w:r w:rsidR="00452080" w:rsidDel="00222A1B">
                  <w:rPr>
                    <w:rFonts w:asciiTheme="minorHAnsi" w:hAnsiTheme="minorHAnsi" w:cstheme="minorHAnsi"/>
                  </w:rPr>
                  <w:delText>Nick Culo</w:delText>
                </w:r>
              </w:del>
            </w:ins>
            <w:del w:id="59" w:author="James McFarlane" w:date="2018-07-09T11:17:00Z">
              <w:r w:rsidRPr="002407D2" w:rsidDel="00222A1B">
                <w:rPr>
                  <w:rFonts w:asciiTheme="minorHAnsi" w:hAnsiTheme="minorHAnsi" w:cstheme="minorHAnsi"/>
                </w:rPr>
                <w:delText>, SVP, Sales &amp; Marketing</w:delText>
              </w:r>
            </w:del>
          </w:p>
          <w:p w:rsidR="002658A8" w:rsidRPr="002407D2" w:rsidRDefault="00222A1B" w:rsidP="00655852">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rPr>
            </w:pPr>
            <w:ins w:id="60" w:author="James McFarlane" w:date="2018-07-09T11:17:00Z">
              <w:r>
                <w:rPr>
                  <w:rFonts w:asciiTheme="minorHAnsi" w:hAnsiTheme="minorHAnsi" w:cstheme="minorHAnsi"/>
                </w:rPr>
                <w:t>Jeff Wright SVP, Client Solutions</w:t>
              </w:r>
            </w:ins>
          </w:p>
        </w:tc>
      </w:tr>
      <w:tr w:rsidR="002658A8" w:rsidRPr="002407D2" w:rsidTr="00F40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2658A8" w:rsidRPr="002407D2" w:rsidRDefault="002658A8" w:rsidP="00655852">
            <w:pPr>
              <w:spacing w:after="0" w:line="240" w:lineRule="auto"/>
              <w:rPr>
                <w:rFonts w:asciiTheme="minorHAnsi" w:hAnsiTheme="minorHAnsi" w:cstheme="minorHAnsi"/>
              </w:rPr>
            </w:pPr>
            <w:r w:rsidRPr="002407D2">
              <w:rPr>
                <w:rFonts w:asciiTheme="minorHAnsi" w:hAnsiTheme="minorHAnsi" w:cstheme="minorHAnsi"/>
              </w:rPr>
              <w:t>Business Sponsor (Project Owner):</w:t>
            </w:r>
          </w:p>
        </w:tc>
        <w:tc>
          <w:tcPr>
            <w:tcW w:w="4410" w:type="dxa"/>
          </w:tcPr>
          <w:p w:rsidR="002658A8" w:rsidRPr="002407D2" w:rsidRDefault="002658A8" w:rsidP="0065585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2407D2">
              <w:rPr>
                <w:rFonts w:asciiTheme="minorHAnsi" w:hAnsiTheme="minorHAnsi" w:cstheme="minorHAnsi"/>
              </w:rPr>
              <w:t xml:space="preserve">Greg Noga, SAVP, </w:t>
            </w:r>
            <w:r w:rsidRPr="00DA6AA0">
              <w:rPr>
                <w:rFonts w:asciiTheme="minorHAnsi" w:hAnsiTheme="minorHAnsi" w:cstheme="minorHAnsi"/>
                <w:strike/>
              </w:rPr>
              <w:t>Sales &amp; Marketing</w:t>
            </w:r>
            <w:r w:rsidR="00DA6AA0">
              <w:rPr>
                <w:rFonts w:asciiTheme="minorHAnsi" w:hAnsiTheme="minorHAnsi" w:cstheme="minorHAnsi"/>
                <w:strike/>
              </w:rPr>
              <w:t xml:space="preserve"> </w:t>
            </w:r>
            <w:r w:rsidR="00DA6AA0" w:rsidRPr="00DA6AA0">
              <w:rPr>
                <w:rFonts w:asciiTheme="minorHAnsi" w:hAnsiTheme="minorHAnsi" w:cstheme="minorHAnsi"/>
                <w:color w:val="FFC000"/>
              </w:rPr>
              <w:t>Client Solutions</w:t>
            </w:r>
          </w:p>
        </w:tc>
      </w:tr>
      <w:tr w:rsidR="002658A8" w:rsidRPr="002407D2" w:rsidTr="00F409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8" w:type="dxa"/>
          </w:tcPr>
          <w:p w:rsidR="002658A8" w:rsidRPr="002407D2" w:rsidRDefault="002658A8" w:rsidP="00655852">
            <w:pPr>
              <w:spacing w:after="0" w:line="240" w:lineRule="auto"/>
              <w:rPr>
                <w:rFonts w:asciiTheme="minorHAnsi" w:hAnsiTheme="minorHAnsi" w:cstheme="minorHAnsi"/>
              </w:rPr>
            </w:pPr>
            <w:r w:rsidRPr="002407D2">
              <w:rPr>
                <w:rFonts w:asciiTheme="minorHAnsi" w:hAnsiTheme="minorHAnsi" w:cstheme="minorHAnsi"/>
              </w:rPr>
              <w:t>Requestor (Project Lead):</w:t>
            </w:r>
          </w:p>
        </w:tc>
        <w:tc>
          <w:tcPr>
            <w:tcW w:w="4410" w:type="dxa"/>
          </w:tcPr>
          <w:p w:rsidR="002658A8" w:rsidRDefault="002658A8" w:rsidP="00655852">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trike/>
              </w:rPr>
            </w:pPr>
            <w:r w:rsidRPr="00DA6AA0">
              <w:rPr>
                <w:rFonts w:asciiTheme="minorHAnsi" w:hAnsiTheme="minorHAnsi" w:cstheme="minorHAnsi"/>
                <w:strike/>
              </w:rPr>
              <w:t>Ram Sidhu, Manager, Digital Sales &amp; Marketing</w:t>
            </w:r>
          </w:p>
          <w:p w:rsidR="00DA6AA0" w:rsidRPr="00DA6AA0" w:rsidRDefault="00DA6AA0" w:rsidP="00DA6AA0">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olor w:val="FFC000"/>
                <w:szCs w:val="20"/>
              </w:rPr>
            </w:pPr>
            <w:r w:rsidRPr="00DA6AA0">
              <w:rPr>
                <w:rFonts w:asciiTheme="minorHAnsi" w:hAnsiTheme="minorHAnsi"/>
                <w:color w:val="FFC000"/>
                <w:szCs w:val="20"/>
              </w:rPr>
              <w:t xml:space="preserve">Jo Gould, Senior Manager, </w:t>
            </w:r>
          </w:p>
          <w:p w:rsidR="00DA6AA0" w:rsidRPr="00DA6AA0" w:rsidRDefault="00DA6AA0" w:rsidP="00DA6AA0">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trike/>
              </w:rPr>
            </w:pPr>
            <w:r w:rsidRPr="00DA6AA0">
              <w:rPr>
                <w:rFonts w:asciiTheme="minorHAnsi" w:hAnsiTheme="minorHAnsi"/>
                <w:color w:val="FFC000"/>
                <w:szCs w:val="20"/>
              </w:rPr>
              <w:t>Cash Management</w:t>
            </w:r>
          </w:p>
        </w:tc>
      </w:tr>
    </w:tbl>
    <w:p w:rsidR="00E907E0" w:rsidRPr="002407D2" w:rsidRDefault="00E907E0" w:rsidP="00E907E0">
      <w:pPr>
        <w:rPr>
          <w:rFonts w:asciiTheme="minorHAnsi" w:hAnsiTheme="minorHAnsi"/>
        </w:rPr>
      </w:pPr>
    </w:p>
    <w:p w:rsidR="00E907E0" w:rsidRPr="002407D2" w:rsidRDefault="00E907E0" w:rsidP="00972A83">
      <w:pPr>
        <w:pStyle w:val="Heading2"/>
        <w:keepNext/>
        <w:keepLines/>
        <w:numPr>
          <w:ilvl w:val="1"/>
          <w:numId w:val="9"/>
        </w:numPr>
        <w:spacing w:before="240" w:after="120" w:line="276" w:lineRule="auto"/>
        <w:rPr>
          <w:rFonts w:asciiTheme="minorHAnsi" w:hAnsiTheme="minorHAnsi"/>
        </w:rPr>
      </w:pPr>
      <w:bookmarkStart w:id="61" w:name="_Toc513790410"/>
      <w:r w:rsidRPr="002407D2">
        <w:rPr>
          <w:rFonts w:asciiTheme="minorHAnsi" w:hAnsiTheme="minorHAnsi"/>
        </w:rPr>
        <w:t>Stakeholder Information</w:t>
      </w:r>
      <w:bookmarkEnd w:id="61"/>
    </w:p>
    <w:tbl>
      <w:tblPr>
        <w:tblStyle w:val="Corporate1"/>
        <w:tblW w:w="5180" w:type="pct"/>
        <w:tblInd w:w="-368" w:type="dxa"/>
        <w:tblLook w:val="0020" w:firstRow="1" w:lastRow="0" w:firstColumn="0" w:lastColumn="0" w:noHBand="0" w:noVBand="0"/>
      </w:tblPr>
      <w:tblGrid>
        <w:gridCol w:w="4505"/>
        <w:gridCol w:w="2948"/>
        <w:gridCol w:w="1940"/>
        <w:gridCol w:w="1170"/>
      </w:tblGrid>
      <w:tr w:rsidR="003B105C" w:rsidRPr="002407D2" w:rsidTr="009D0DE5">
        <w:trPr>
          <w:cnfStyle w:val="100000000000" w:firstRow="1" w:lastRow="0" w:firstColumn="0" w:lastColumn="0" w:oddVBand="0" w:evenVBand="0" w:oddHBand="0" w:evenHBand="0" w:firstRowFirstColumn="0" w:firstRowLastColumn="0" w:lastRowFirstColumn="0" w:lastRowLastColumn="0"/>
        </w:trPr>
        <w:tc>
          <w:tcPr>
            <w:tcW w:w="2132" w:type="pct"/>
          </w:tcPr>
          <w:p w:rsidR="003B105C" w:rsidRPr="009F15EB" w:rsidRDefault="003B105C" w:rsidP="003B105C">
            <w:pPr>
              <w:spacing w:after="0" w:line="240" w:lineRule="auto"/>
              <w:rPr>
                <w:rFonts w:asciiTheme="minorHAnsi" w:hAnsiTheme="minorHAnsi" w:cs="Calibri"/>
                <w:szCs w:val="20"/>
              </w:rPr>
            </w:pPr>
            <w:bookmarkStart w:id="62" w:name="_Toc290994531"/>
            <w:r w:rsidRPr="009F15EB">
              <w:rPr>
                <w:rFonts w:asciiTheme="minorHAnsi" w:hAnsiTheme="minorHAnsi" w:cs="Calibri"/>
                <w:b w:val="0"/>
                <w:szCs w:val="20"/>
              </w:rPr>
              <w:t>Name and Title /</w:t>
            </w:r>
          </w:p>
          <w:p w:rsidR="003B105C" w:rsidRPr="009F15EB" w:rsidRDefault="003B105C" w:rsidP="003B105C">
            <w:pPr>
              <w:spacing w:after="0" w:line="240" w:lineRule="auto"/>
              <w:rPr>
                <w:rFonts w:asciiTheme="minorHAnsi" w:hAnsiTheme="minorHAnsi" w:cs="Calibri"/>
                <w:i/>
                <w:szCs w:val="20"/>
              </w:rPr>
            </w:pPr>
            <w:r w:rsidRPr="009F15EB">
              <w:rPr>
                <w:rFonts w:asciiTheme="minorHAnsi" w:hAnsiTheme="minorHAnsi" w:cs="Calibri"/>
                <w:b w:val="0"/>
                <w:i/>
                <w:szCs w:val="20"/>
              </w:rPr>
              <w:t>Acting Designate</w:t>
            </w:r>
          </w:p>
        </w:tc>
        <w:tc>
          <w:tcPr>
            <w:tcW w:w="1395" w:type="pct"/>
          </w:tcPr>
          <w:p w:rsidR="003B105C" w:rsidRPr="009F15EB" w:rsidRDefault="003B105C" w:rsidP="003B105C">
            <w:pPr>
              <w:spacing w:after="0" w:line="240" w:lineRule="auto"/>
              <w:rPr>
                <w:rFonts w:asciiTheme="minorHAnsi" w:hAnsiTheme="minorHAnsi" w:cs="Calibri"/>
                <w:szCs w:val="20"/>
              </w:rPr>
            </w:pPr>
            <w:r w:rsidRPr="009F15EB">
              <w:rPr>
                <w:rFonts w:asciiTheme="minorHAnsi" w:hAnsiTheme="minorHAnsi" w:cs="Calibri"/>
                <w:b w:val="0"/>
                <w:szCs w:val="20"/>
              </w:rPr>
              <w:t>Stake/Interest</w:t>
            </w:r>
          </w:p>
        </w:tc>
        <w:tc>
          <w:tcPr>
            <w:tcW w:w="918" w:type="pct"/>
          </w:tcPr>
          <w:p w:rsidR="003B105C" w:rsidRPr="009F15EB" w:rsidRDefault="003B105C" w:rsidP="003B105C">
            <w:pPr>
              <w:spacing w:after="0" w:line="240" w:lineRule="auto"/>
              <w:rPr>
                <w:rFonts w:asciiTheme="minorHAnsi" w:hAnsiTheme="minorHAnsi" w:cs="Calibri"/>
                <w:szCs w:val="20"/>
              </w:rPr>
            </w:pPr>
            <w:r w:rsidRPr="009F15EB">
              <w:rPr>
                <w:rFonts w:asciiTheme="minorHAnsi" w:hAnsiTheme="minorHAnsi" w:cs="Calibri"/>
                <w:b w:val="0"/>
                <w:szCs w:val="20"/>
              </w:rPr>
              <w:t>Level of Engagement/Impact</w:t>
            </w:r>
          </w:p>
        </w:tc>
        <w:tc>
          <w:tcPr>
            <w:tcW w:w="554" w:type="pct"/>
          </w:tcPr>
          <w:p w:rsidR="003B105C" w:rsidRPr="009F15EB" w:rsidRDefault="003B105C" w:rsidP="003B105C">
            <w:pPr>
              <w:spacing w:after="0" w:line="240" w:lineRule="auto"/>
              <w:rPr>
                <w:rFonts w:asciiTheme="minorHAnsi" w:hAnsiTheme="minorHAnsi" w:cs="Calibri"/>
                <w:szCs w:val="20"/>
              </w:rPr>
            </w:pPr>
            <w:r w:rsidRPr="009F15EB">
              <w:rPr>
                <w:rFonts w:asciiTheme="minorHAnsi" w:hAnsiTheme="minorHAnsi" w:cs="Calibri"/>
                <w:b w:val="0"/>
                <w:szCs w:val="20"/>
              </w:rPr>
              <w:t>Possible Concerns</w:t>
            </w:r>
          </w:p>
        </w:tc>
      </w:tr>
      <w:tr w:rsidR="003B105C" w:rsidRPr="002407D2" w:rsidTr="009D0DE5">
        <w:trPr>
          <w:cnfStyle w:val="000000100000" w:firstRow="0" w:lastRow="0" w:firstColumn="0" w:lastColumn="0" w:oddVBand="0" w:evenVBand="0" w:oddHBand="1" w:evenHBand="0"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Kristen En, </w:t>
            </w:r>
          </w:p>
          <w:p w:rsidR="003B105C" w:rsidRDefault="003B105C" w:rsidP="003B105C">
            <w:pPr>
              <w:spacing w:after="0" w:line="240" w:lineRule="auto"/>
              <w:rPr>
                <w:rFonts w:asciiTheme="minorHAnsi" w:hAnsiTheme="minorHAnsi"/>
                <w:strike/>
                <w:szCs w:val="20"/>
              </w:rPr>
            </w:pPr>
            <w:r w:rsidRPr="000A53DC">
              <w:rPr>
                <w:rFonts w:asciiTheme="minorHAnsi" w:hAnsiTheme="minorHAnsi"/>
                <w:strike/>
                <w:szCs w:val="20"/>
              </w:rPr>
              <w:t>Business Sales &amp; Marketing Specialist</w:t>
            </w:r>
          </w:p>
          <w:p w:rsidR="000A53DC" w:rsidRPr="000A53DC" w:rsidRDefault="000A53DC" w:rsidP="003B105C">
            <w:pPr>
              <w:spacing w:after="0" w:line="240" w:lineRule="auto"/>
              <w:rPr>
                <w:rFonts w:asciiTheme="minorHAnsi" w:hAnsiTheme="minorHAnsi"/>
                <w:szCs w:val="20"/>
              </w:rPr>
            </w:pPr>
            <w:r w:rsidRPr="000A53DC">
              <w:rPr>
                <w:rFonts w:asciiTheme="minorHAnsi" w:hAnsiTheme="minorHAnsi"/>
                <w:color w:val="FFC000"/>
                <w:szCs w:val="20"/>
              </w:rPr>
              <w:t>Product Manger, Cash Management</w:t>
            </w:r>
          </w:p>
        </w:tc>
        <w:tc>
          <w:tcPr>
            <w:tcW w:w="1395"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Provide working group oversight</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Low</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010000" w:firstRow="0" w:lastRow="0" w:firstColumn="0" w:lastColumn="0" w:oddVBand="0" w:evenVBand="0" w:oddHBand="0" w:evenHBand="1" w:firstRowFirstColumn="0" w:firstRowLastColumn="0" w:lastRowFirstColumn="0" w:lastRowLastColumn="0"/>
        </w:trPr>
        <w:tc>
          <w:tcPr>
            <w:tcW w:w="2132" w:type="pct"/>
          </w:tcPr>
          <w:p w:rsidR="003B105C" w:rsidRPr="00750FE0" w:rsidRDefault="003B105C" w:rsidP="003B105C">
            <w:pPr>
              <w:spacing w:after="0" w:line="240" w:lineRule="auto"/>
              <w:rPr>
                <w:rFonts w:asciiTheme="minorHAnsi" w:hAnsiTheme="minorHAnsi"/>
                <w:strike/>
                <w:szCs w:val="20"/>
              </w:rPr>
            </w:pPr>
            <w:r w:rsidRPr="00750FE0">
              <w:rPr>
                <w:rFonts w:asciiTheme="minorHAnsi" w:hAnsiTheme="minorHAnsi"/>
                <w:strike/>
                <w:szCs w:val="20"/>
              </w:rPr>
              <w:t xml:space="preserve">Ram Sidhu, Manager, </w:t>
            </w:r>
          </w:p>
          <w:p w:rsidR="003B105C" w:rsidRPr="00750FE0" w:rsidRDefault="003B105C" w:rsidP="003B105C">
            <w:pPr>
              <w:spacing w:after="0" w:line="240" w:lineRule="auto"/>
              <w:rPr>
                <w:rFonts w:asciiTheme="minorHAnsi" w:hAnsiTheme="minorHAnsi"/>
                <w:strike/>
                <w:szCs w:val="20"/>
              </w:rPr>
            </w:pPr>
            <w:r w:rsidRPr="00750FE0">
              <w:rPr>
                <w:rFonts w:asciiTheme="minorHAnsi" w:hAnsiTheme="minorHAnsi"/>
                <w:strike/>
                <w:szCs w:val="20"/>
              </w:rPr>
              <w:t>Digital Sales &amp; Marketing</w:t>
            </w:r>
          </w:p>
        </w:tc>
        <w:tc>
          <w:tcPr>
            <w:tcW w:w="1395" w:type="pct"/>
          </w:tcPr>
          <w:p w:rsidR="003B105C" w:rsidRPr="00750FE0" w:rsidRDefault="003B105C" w:rsidP="003B105C">
            <w:pPr>
              <w:spacing w:after="0" w:line="240" w:lineRule="auto"/>
              <w:rPr>
                <w:rFonts w:asciiTheme="minorHAnsi" w:hAnsiTheme="minorHAnsi"/>
                <w:strike/>
                <w:szCs w:val="20"/>
              </w:rPr>
            </w:pPr>
            <w:r w:rsidRPr="00750FE0">
              <w:rPr>
                <w:rFonts w:asciiTheme="minorHAnsi" w:hAnsiTheme="minorHAnsi"/>
                <w:strike/>
                <w:szCs w:val="20"/>
              </w:rPr>
              <w:t>Provide working group oversight</w:t>
            </w:r>
          </w:p>
        </w:tc>
        <w:tc>
          <w:tcPr>
            <w:tcW w:w="918" w:type="pct"/>
          </w:tcPr>
          <w:p w:rsidR="003B105C" w:rsidRPr="00750FE0" w:rsidRDefault="003B105C" w:rsidP="003B105C">
            <w:pPr>
              <w:spacing w:after="0" w:line="240" w:lineRule="auto"/>
              <w:rPr>
                <w:rFonts w:asciiTheme="minorHAnsi" w:hAnsiTheme="minorHAnsi" w:cs="Calibri"/>
                <w:strike/>
                <w:szCs w:val="20"/>
              </w:rPr>
            </w:pPr>
            <w:r w:rsidRPr="00750FE0">
              <w:rPr>
                <w:rFonts w:asciiTheme="minorHAnsi" w:hAnsiTheme="minorHAnsi" w:cs="Calibri"/>
                <w:strike/>
                <w:szCs w:val="20"/>
              </w:rPr>
              <w:t>Low</w:t>
            </w:r>
          </w:p>
        </w:tc>
        <w:tc>
          <w:tcPr>
            <w:tcW w:w="554" w:type="pct"/>
          </w:tcPr>
          <w:p w:rsidR="003B105C" w:rsidRPr="00750FE0" w:rsidRDefault="003B105C" w:rsidP="003B105C">
            <w:pPr>
              <w:spacing w:after="0" w:line="240" w:lineRule="auto"/>
              <w:rPr>
                <w:rFonts w:asciiTheme="minorHAnsi" w:hAnsiTheme="minorHAnsi" w:cs="Calibri"/>
                <w:strike/>
                <w:szCs w:val="20"/>
              </w:rPr>
            </w:pPr>
            <w:r w:rsidRPr="00750FE0">
              <w:rPr>
                <w:rFonts w:asciiTheme="minorHAnsi" w:hAnsiTheme="minorHAnsi"/>
                <w:strike/>
                <w:szCs w:val="20"/>
              </w:rPr>
              <w:t>Availability</w:t>
            </w:r>
          </w:p>
        </w:tc>
      </w:tr>
      <w:tr w:rsidR="003B105C" w:rsidRPr="002407D2" w:rsidTr="009D0DE5">
        <w:trPr>
          <w:cnfStyle w:val="000000100000" w:firstRow="0" w:lastRow="0" w:firstColumn="0" w:lastColumn="0" w:oddVBand="0" w:evenVBand="0" w:oddHBand="1" w:evenHBand="0"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Jo Gould, Senior Manager, </w:t>
            </w:r>
          </w:p>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Cash Management, </w:t>
            </w:r>
            <w:r w:rsidRPr="000A53DC">
              <w:rPr>
                <w:rFonts w:asciiTheme="minorHAnsi" w:hAnsiTheme="minorHAnsi"/>
                <w:strike/>
                <w:szCs w:val="20"/>
              </w:rPr>
              <w:t>Sales &amp; Marketing</w:t>
            </w:r>
            <w:r w:rsidR="000A53DC">
              <w:rPr>
                <w:rFonts w:asciiTheme="minorHAnsi" w:hAnsiTheme="minorHAnsi"/>
                <w:strike/>
                <w:szCs w:val="20"/>
              </w:rPr>
              <w:t xml:space="preserve">, </w:t>
            </w:r>
            <w:r w:rsidR="000A53DC" w:rsidRPr="000A53DC">
              <w:rPr>
                <w:rFonts w:asciiTheme="minorHAnsi" w:hAnsiTheme="minorHAnsi"/>
                <w:szCs w:val="20"/>
              </w:rPr>
              <w:t>Client Solutions</w:t>
            </w:r>
          </w:p>
        </w:tc>
        <w:tc>
          <w:tcPr>
            <w:tcW w:w="1395"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Owner of the form once complete</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Low</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010000" w:firstRow="0" w:lastRow="0" w:firstColumn="0" w:lastColumn="0" w:oddVBand="0" w:evenVBand="0" w:oddHBand="0" w:evenHBand="1"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Diana Tran, </w:t>
            </w:r>
          </w:p>
          <w:p w:rsidR="003B105C" w:rsidRPr="00A748EF" w:rsidRDefault="003B105C" w:rsidP="009D0DE5">
            <w:pPr>
              <w:spacing w:after="0" w:line="240" w:lineRule="auto"/>
              <w:rPr>
                <w:rFonts w:asciiTheme="minorHAnsi" w:hAnsiTheme="minorHAnsi"/>
                <w:szCs w:val="20"/>
              </w:rPr>
            </w:pPr>
            <w:r w:rsidRPr="00A748EF">
              <w:rPr>
                <w:rFonts w:asciiTheme="minorHAnsi" w:hAnsiTheme="minorHAnsi"/>
                <w:szCs w:val="20"/>
              </w:rPr>
              <w:t>A</w:t>
            </w:r>
            <w:r w:rsidR="009D0DE5">
              <w:rPr>
                <w:rFonts w:asciiTheme="minorHAnsi" w:hAnsiTheme="minorHAnsi"/>
                <w:szCs w:val="20"/>
              </w:rPr>
              <w:t>ccount</w:t>
            </w:r>
            <w:r w:rsidRPr="00A748EF">
              <w:rPr>
                <w:rFonts w:asciiTheme="minorHAnsi" w:hAnsiTheme="minorHAnsi"/>
                <w:szCs w:val="20"/>
              </w:rPr>
              <w:t xml:space="preserve"> Manager C</w:t>
            </w:r>
            <w:r w:rsidR="009D0DE5">
              <w:rPr>
                <w:rFonts w:asciiTheme="minorHAnsi" w:hAnsiTheme="minorHAnsi"/>
                <w:szCs w:val="20"/>
              </w:rPr>
              <w:t>ash Management</w:t>
            </w:r>
          </w:p>
        </w:tc>
        <w:tc>
          <w:tcPr>
            <w:tcW w:w="1395"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Form consolidation oversight</w:t>
            </w:r>
          </w:p>
        </w:tc>
        <w:tc>
          <w:tcPr>
            <w:tcW w:w="918" w:type="pct"/>
          </w:tcPr>
          <w:p w:rsidR="003B105C" w:rsidRPr="00A748EF" w:rsidRDefault="009D0DE5" w:rsidP="003B105C">
            <w:pPr>
              <w:spacing w:after="0" w:line="240" w:lineRule="auto"/>
              <w:rPr>
                <w:rFonts w:asciiTheme="minorHAnsi" w:hAnsiTheme="minorHAnsi" w:cs="Calibri"/>
                <w:szCs w:val="20"/>
              </w:rPr>
            </w:pPr>
            <w:r>
              <w:rPr>
                <w:rFonts w:asciiTheme="minorHAnsi" w:hAnsiTheme="minorHAnsi" w:cs="Calibri"/>
                <w:szCs w:val="20"/>
              </w:rPr>
              <w:t>Low</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100000" w:firstRow="0" w:lastRow="0" w:firstColumn="0" w:lastColumn="0" w:oddVBand="0" w:evenVBand="0" w:oddHBand="1" w:evenHBand="0"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Alaa Moursel, </w:t>
            </w:r>
          </w:p>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Administration Officer, CMS</w:t>
            </w:r>
          </w:p>
        </w:tc>
        <w:tc>
          <w:tcPr>
            <w:tcW w:w="1395"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Form consolidation oversight</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High</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010000" w:firstRow="0" w:lastRow="0" w:firstColumn="0" w:lastColumn="0" w:oddVBand="0" w:evenVBand="0" w:oddHBand="0" w:evenHBand="1" w:firstRowFirstColumn="0" w:firstRowLastColumn="0" w:lastRowFirstColumn="0" w:lastRowLastColumn="0"/>
        </w:trPr>
        <w:tc>
          <w:tcPr>
            <w:tcW w:w="2132" w:type="pct"/>
          </w:tcPr>
          <w:p w:rsidR="003B105C" w:rsidRPr="00A748EF" w:rsidRDefault="009D0DE5" w:rsidP="003B105C">
            <w:pPr>
              <w:spacing w:after="0" w:line="240" w:lineRule="auto"/>
              <w:rPr>
                <w:rFonts w:asciiTheme="minorHAnsi" w:hAnsiTheme="minorHAnsi"/>
                <w:szCs w:val="20"/>
              </w:rPr>
            </w:pPr>
            <w:r>
              <w:rPr>
                <w:rFonts w:asciiTheme="minorHAnsi" w:hAnsiTheme="minorHAnsi"/>
                <w:szCs w:val="20"/>
              </w:rPr>
              <w:t>Marilyn Kontz</w:t>
            </w:r>
            <w:r w:rsidR="003B105C" w:rsidRPr="00A748EF">
              <w:rPr>
                <w:rFonts w:asciiTheme="minorHAnsi" w:hAnsiTheme="minorHAnsi"/>
                <w:szCs w:val="20"/>
              </w:rPr>
              <w:t xml:space="preserve">, </w:t>
            </w:r>
          </w:p>
          <w:p w:rsidR="003B105C" w:rsidRPr="00A748EF" w:rsidRDefault="000C4565" w:rsidP="003B105C">
            <w:pPr>
              <w:spacing w:after="0" w:line="240" w:lineRule="auto"/>
              <w:rPr>
                <w:rFonts w:asciiTheme="minorHAnsi" w:hAnsiTheme="minorHAnsi"/>
                <w:szCs w:val="20"/>
              </w:rPr>
            </w:pPr>
            <w:r w:rsidRPr="005901E6">
              <w:rPr>
                <w:rFonts w:asciiTheme="minorHAnsi" w:hAnsiTheme="minorHAnsi"/>
                <w:szCs w:val="20"/>
              </w:rPr>
              <w:t>Organizational Change Advisor,</w:t>
            </w:r>
            <w:r w:rsidR="003B105C" w:rsidRPr="00A748EF">
              <w:rPr>
                <w:rFonts w:asciiTheme="minorHAnsi" w:hAnsiTheme="minorHAnsi"/>
                <w:szCs w:val="20"/>
              </w:rPr>
              <w:t xml:space="preserve"> OCM</w:t>
            </w:r>
          </w:p>
        </w:tc>
        <w:tc>
          <w:tcPr>
            <w:tcW w:w="1395"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Provide working group oversight</w:t>
            </w:r>
          </w:p>
        </w:tc>
        <w:tc>
          <w:tcPr>
            <w:tcW w:w="918"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Low</w:t>
            </w:r>
          </w:p>
        </w:tc>
        <w:tc>
          <w:tcPr>
            <w:tcW w:w="554"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Availability</w:t>
            </w:r>
          </w:p>
        </w:tc>
      </w:tr>
      <w:tr w:rsidR="003B105C" w:rsidRPr="002407D2" w:rsidTr="009D0DE5">
        <w:trPr>
          <w:cnfStyle w:val="000000100000" w:firstRow="0" w:lastRow="0" w:firstColumn="0" w:lastColumn="0" w:oddVBand="0" w:evenVBand="0" w:oddHBand="1" w:evenHBand="0"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Branches</w:t>
            </w:r>
          </w:p>
        </w:tc>
        <w:tc>
          <w:tcPr>
            <w:tcW w:w="1395"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User of the form once complete</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Medium</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010000" w:firstRow="0" w:lastRow="0" w:firstColumn="0" w:lastColumn="0" w:oddVBand="0" w:evenVBand="0" w:oddHBand="0" w:evenHBand="1"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Dale King, </w:t>
            </w:r>
          </w:p>
          <w:p w:rsidR="003B105C" w:rsidRPr="00A748EF" w:rsidRDefault="003B105C" w:rsidP="003B105C">
            <w:pPr>
              <w:spacing w:after="0" w:line="240" w:lineRule="auto"/>
              <w:rPr>
                <w:rFonts w:asciiTheme="minorHAnsi" w:hAnsiTheme="minorHAnsi"/>
                <w:szCs w:val="20"/>
              </w:rPr>
            </w:pPr>
            <w:r w:rsidRPr="00A748EF">
              <w:rPr>
                <w:rFonts w:asciiTheme="minorHAnsi" w:hAnsiTheme="minorHAnsi" w:cs="Arial"/>
                <w:color w:val="000000"/>
                <w:szCs w:val="20"/>
              </w:rPr>
              <w:t>AMS Analyst</w:t>
            </w:r>
          </w:p>
        </w:tc>
        <w:tc>
          <w:tcPr>
            <w:tcW w:w="1395" w:type="pct"/>
          </w:tcPr>
          <w:p w:rsidR="003B105C" w:rsidRPr="00A748EF" w:rsidRDefault="00713E5D" w:rsidP="003B105C">
            <w:pPr>
              <w:spacing w:after="0" w:line="240" w:lineRule="auto"/>
              <w:rPr>
                <w:rFonts w:asciiTheme="minorHAnsi" w:hAnsiTheme="minorHAnsi"/>
                <w:szCs w:val="20"/>
              </w:rPr>
            </w:pPr>
            <w:r>
              <w:rPr>
                <w:rFonts w:asciiTheme="minorHAnsi" w:hAnsiTheme="minorHAnsi"/>
                <w:szCs w:val="20"/>
              </w:rPr>
              <w:t>Creation of new process</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High</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100000" w:firstRow="0" w:lastRow="0" w:firstColumn="0" w:lastColumn="0" w:oddVBand="0" w:evenVBand="0" w:oddHBand="1" w:evenHBand="0"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Terri Pyne, </w:t>
            </w:r>
          </w:p>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Snr AMS Analyst</w:t>
            </w:r>
          </w:p>
        </w:tc>
        <w:tc>
          <w:tcPr>
            <w:tcW w:w="1395" w:type="pct"/>
          </w:tcPr>
          <w:p w:rsidR="003B105C" w:rsidRPr="00A748EF" w:rsidRDefault="00713E5D" w:rsidP="003B105C">
            <w:pPr>
              <w:spacing w:after="0" w:line="240" w:lineRule="auto"/>
              <w:rPr>
                <w:rFonts w:asciiTheme="minorHAnsi" w:hAnsiTheme="minorHAnsi"/>
                <w:szCs w:val="20"/>
              </w:rPr>
            </w:pPr>
            <w:r>
              <w:rPr>
                <w:rFonts w:asciiTheme="minorHAnsi" w:hAnsiTheme="minorHAnsi"/>
                <w:szCs w:val="20"/>
              </w:rPr>
              <w:t>Creation of new process</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Medium</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010000" w:firstRow="0" w:lastRow="0" w:firstColumn="0" w:lastColumn="0" w:oddVBand="0" w:evenVBand="0" w:oddHBand="0" w:evenHBand="1"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Kris Aloisio, </w:t>
            </w:r>
          </w:p>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Snr Application Developer</w:t>
            </w:r>
          </w:p>
        </w:tc>
        <w:tc>
          <w:tcPr>
            <w:tcW w:w="1395" w:type="pct"/>
          </w:tcPr>
          <w:p w:rsidR="003B105C" w:rsidRPr="00A748EF" w:rsidRDefault="003B105C" w:rsidP="00713E5D">
            <w:pPr>
              <w:spacing w:after="0" w:line="240" w:lineRule="auto"/>
              <w:rPr>
                <w:rFonts w:asciiTheme="minorHAnsi" w:hAnsiTheme="minorHAnsi"/>
                <w:szCs w:val="20"/>
              </w:rPr>
            </w:pPr>
            <w:r w:rsidRPr="00A748EF">
              <w:rPr>
                <w:rFonts w:asciiTheme="minorHAnsi" w:hAnsiTheme="minorHAnsi"/>
                <w:szCs w:val="20"/>
              </w:rPr>
              <w:t>Provide working group oversight/</w:t>
            </w:r>
            <w:r w:rsidR="00713E5D">
              <w:rPr>
                <w:rFonts w:asciiTheme="minorHAnsi" w:hAnsiTheme="minorHAnsi"/>
                <w:szCs w:val="20"/>
              </w:rPr>
              <w:t xml:space="preserve">Creation of </w:t>
            </w:r>
            <w:r w:rsidR="00E074EA">
              <w:rPr>
                <w:rFonts w:asciiTheme="minorHAnsi" w:hAnsiTheme="minorHAnsi"/>
                <w:szCs w:val="20"/>
              </w:rPr>
              <w:t xml:space="preserve"> new </w:t>
            </w:r>
            <w:r w:rsidR="00713E5D">
              <w:rPr>
                <w:rFonts w:asciiTheme="minorHAnsi" w:hAnsiTheme="minorHAnsi"/>
                <w:szCs w:val="20"/>
              </w:rPr>
              <w:t>process</w:t>
            </w:r>
          </w:p>
        </w:tc>
        <w:tc>
          <w:tcPr>
            <w:tcW w:w="918" w:type="pct"/>
          </w:tcPr>
          <w:p w:rsidR="003B105C" w:rsidRPr="00A748EF" w:rsidRDefault="00713E5D" w:rsidP="003B105C">
            <w:pPr>
              <w:spacing w:after="0" w:line="240" w:lineRule="auto"/>
              <w:rPr>
                <w:rFonts w:asciiTheme="minorHAnsi" w:hAnsiTheme="minorHAnsi" w:cs="Calibri"/>
                <w:szCs w:val="20"/>
              </w:rPr>
            </w:pPr>
            <w:r>
              <w:rPr>
                <w:rFonts w:asciiTheme="minorHAnsi" w:hAnsiTheme="minorHAnsi" w:cs="Calibri"/>
                <w:szCs w:val="20"/>
              </w:rPr>
              <w:t>High</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100000" w:firstRow="0" w:lastRow="0" w:firstColumn="0" w:lastColumn="0" w:oddVBand="0" w:evenVBand="0" w:oddHBand="1" w:evenHBand="0"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Lisa Rindero, </w:t>
            </w:r>
          </w:p>
          <w:p w:rsidR="003B105C" w:rsidRPr="00A748EF" w:rsidRDefault="003B105C" w:rsidP="003B105C">
            <w:pPr>
              <w:spacing w:after="0" w:line="240" w:lineRule="auto"/>
              <w:rPr>
                <w:rFonts w:asciiTheme="minorHAnsi" w:hAnsiTheme="minorHAnsi"/>
                <w:szCs w:val="20"/>
              </w:rPr>
            </w:pPr>
            <w:r w:rsidRPr="00A748EF">
              <w:rPr>
                <w:rFonts w:asciiTheme="minorHAnsi" w:hAnsiTheme="minorHAnsi" w:cs="Arial"/>
                <w:color w:val="000000"/>
                <w:szCs w:val="20"/>
              </w:rPr>
              <w:t>Mgr, Application Support</w:t>
            </w:r>
          </w:p>
        </w:tc>
        <w:tc>
          <w:tcPr>
            <w:tcW w:w="1395"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Provide working group oversight</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Low</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010000" w:firstRow="0" w:lastRow="0" w:firstColumn="0" w:lastColumn="0" w:oddVBand="0" w:evenVBand="0" w:oddHBand="0" w:evenHBand="1"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Jane Teo, Mgr, </w:t>
            </w:r>
          </w:p>
          <w:p w:rsidR="003B105C" w:rsidRPr="00A748EF" w:rsidRDefault="003B105C" w:rsidP="0093408B">
            <w:pPr>
              <w:spacing w:after="0" w:line="240" w:lineRule="auto"/>
              <w:rPr>
                <w:rFonts w:asciiTheme="minorHAnsi" w:hAnsiTheme="minorHAnsi"/>
                <w:szCs w:val="20"/>
              </w:rPr>
            </w:pPr>
            <w:r w:rsidRPr="00A748EF">
              <w:rPr>
                <w:rFonts w:asciiTheme="minorHAnsi" w:hAnsiTheme="minorHAnsi"/>
                <w:szCs w:val="20"/>
              </w:rPr>
              <w:t xml:space="preserve">AML </w:t>
            </w:r>
            <w:r w:rsidR="0093408B">
              <w:rPr>
                <w:rFonts w:asciiTheme="minorHAnsi" w:hAnsiTheme="minorHAnsi"/>
                <w:szCs w:val="20"/>
              </w:rPr>
              <w:t>Regulatory Compliance</w:t>
            </w:r>
          </w:p>
        </w:tc>
        <w:tc>
          <w:tcPr>
            <w:tcW w:w="1395" w:type="pct"/>
          </w:tcPr>
          <w:p w:rsidR="003B105C" w:rsidRPr="00A748EF" w:rsidRDefault="00522ACF" w:rsidP="003B105C">
            <w:pPr>
              <w:spacing w:after="0" w:line="240" w:lineRule="auto"/>
              <w:rPr>
                <w:rFonts w:asciiTheme="minorHAnsi" w:hAnsiTheme="minorHAnsi"/>
                <w:szCs w:val="20"/>
              </w:rPr>
            </w:pPr>
            <w:r w:rsidRPr="00522ACF">
              <w:rPr>
                <w:rFonts w:asciiTheme="minorHAnsi" w:hAnsiTheme="minorHAnsi"/>
                <w:szCs w:val="20"/>
              </w:rPr>
              <w:t>Provide AML Regulatory Oversight</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Low</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100000" w:firstRow="0" w:lastRow="0" w:firstColumn="0" w:lastColumn="0" w:oddVBand="0" w:evenVBand="0" w:oddHBand="1" w:evenHBand="0"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Soni Samra, </w:t>
            </w:r>
          </w:p>
          <w:p w:rsidR="003B105C" w:rsidRPr="00A748EF" w:rsidRDefault="003B105C" w:rsidP="003B105C">
            <w:pPr>
              <w:spacing w:after="0" w:line="240" w:lineRule="auto"/>
              <w:rPr>
                <w:rFonts w:asciiTheme="minorHAnsi" w:hAnsiTheme="minorHAnsi"/>
                <w:szCs w:val="20"/>
              </w:rPr>
            </w:pPr>
            <w:r w:rsidRPr="00A748EF">
              <w:rPr>
                <w:rFonts w:asciiTheme="minorHAnsi" w:hAnsiTheme="minorHAnsi" w:cs="Arial"/>
                <w:color w:val="000000"/>
                <w:szCs w:val="20"/>
              </w:rPr>
              <w:t>AVP &amp; Snr Legal Counsel</w:t>
            </w:r>
          </w:p>
        </w:tc>
        <w:tc>
          <w:tcPr>
            <w:tcW w:w="1395"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Validation of new Master Service Agreement</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Medium</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010000" w:firstRow="0" w:lastRow="0" w:firstColumn="0" w:lastColumn="0" w:oddVBand="0" w:evenVBand="0" w:oddHBand="0" w:evenHBand="1"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Lindsey McTavish, </w:t>
            </w:r>
          </w:p>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Assistant Manager Operations</w:t>
            </w:r>
          </w:p>
        </w:tc>
        <w:tc>
          <w:tcPr>
            <w:tcW w:w="1395"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Provide Operational oversight</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Low</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100000" w:firstRow="0" w:lastRow="0" w:firstColumn="0" w:lastColumn="0" w:oddVBand="0" w:evenVBand="0" w:oddHBand="1" w:evenHBand="0"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Kinjal Manek, Senior Manager, Learning &amp; Development</w:t>
            </w:r>
          </w:p>
        </w:tc>
        <w:tc>
          <w:tcPr>
            <w:tcW w:w="1395"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Creation and delivery of L&amp;D materials</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Low</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010000" w:firstRow="0" w:lastRow="0" w:firstColumn="0" w:lastColumn="0" w:oddVBand="0" w:evenVBand="0" w:oddHBand="0" w:evenHBand="1"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Tamara Scanlon, </w:t>
            </w:r>
          </w:p>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Senior Business Analyst</w:t>
            </w:r>
          </w:p>
        </w:tc>
        <w:tc>
          <w:tcPr>
            <w:tcW w:w="1395"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Provide working group oversight</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Low</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szCs w:val="20"/>
              </w:rPr>
              <w:t>Availability</w:t>
            </w:r>
          </w:p>
        </w:tc>
      </w:tr>
      <w:tr w:rsidR="003B105C" w:rsidRPr="002407D2" w:rsidTr="009D0DE5">
        <w:trPr>
          <w:cnfStyle w:val="000000100000" w:firstRow="0" w:lastRow="0" w:firstColumn="0" w:lastColumn="0" w:oddVBand="0" w:evenVBand="0" w:oddHBand="1" w:evenHBand="0" w:firstRowFirstColumn="0" w:firstRowLastColumn="0" w:lastRowFirstColumn="0" w:lastRowLastColumn="0"/>
        </w:trPr>
        <w:tc>
          <w:tcPr>
            <w:tcW w:w="2132" w:type="pct"/>
          </w:tcPr>
          <w:p w:rsidR="003B105C" w:rsidRPr="00A748EF" w:rsidRDefault="003B105C" w:rsidP="003B105C">
            <w:pPr>
              <w:spacing w:after="0" w:line="240" w:lineRule="auto"/>
              <w:rPr>
                <w:rFonts w:asciiTheme="minorHAnsi" w:hAnsiTheme="minorHAnsi"/>
                <w:szCs w:val="20"/>
              </w:rPr>
            </w:pPr>
            <w:r w:rsidRPr="00A748EF">
              <w:rPr>
                <w:rFonts w:asciiTheme="minorHAnsi" w:hAnsiTheme="minorHAnsi"/>
                <w:szCs w:val="20"/>
              </w:rPr>
              <w:t xml:space="preserve">James McFarlane, </w:t>
            </w:r>
          </w:p>
          <w:p w:rsidR="003B105C" w:rsidRPr="00A748EF" w:rsidRDefault="003B105C" w:rsidP="003B105C">
            <w:pPr>
              <w:spacing w:after="0" w:line="240" w:lineRule="auto"/>
              <w:rPr>
                <w:rFonts w:asciiTheme="minorHAnsi" w:hAnsiTheme="minorHAnsi" w:cs="Calibri"/>
                <w:i/>
                <w:szCs w:val="20"/>
              </w:rPr>
            </w:pPr>
            <w:r w:rsidRPr="00A748EF">
              <w:rPr>
                <w:rFonts w:asciiTheme="minorHAnsi" w:hAnsiTheme="minorHAnsi"/>
                <w:szCs w:val="20"/>
              </w:rPr>
              <w:t>Business Analyst</w:t>
            </w:r>
          </w:p>
        </w:tc>
        <w:tc>
          <w:tcPr>
            <w:tcW w:w="1395"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Documenting business requirements</w:t>
            </w:r>
          </w:p>
        </w:tc>
        <w:tc>
          <w:tcPr>
            <w:tcW w:w="918"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High</w:t>
            </w:r>
          </w:p>
        </w:tc>
        <w:tc>
          <w:tcPr>
            <w:tcW w:w="554" w:type="pct"/>
          </w:tcPr>
          <w:p w:rsidR="003B105C" w:rsidRPr="00A748EF" w:rsidRDefault="003B105C" w:rsidP="003B105C">
            <w:pPr>
              <w:spacing w:after="0" w:line="240" w:lineRule="auto"/>
              <w:rPr>
                <w:rFonts w:asciiTheme="minorHAnsi" w:hAnsiTheme="minorHAnsi" w:cs="Calibri"/>
                <w:szCs w:val="20"/>
              </w:rPr>
            </w:pPr>
            <w:r w:rsidRPr="00A748EF">
              <w:rPr>
                <w:rFonts w:asciiTheme="minorHAnsi" w:hAnsiTheme="minorHAnsi" w:cs="Calibri"/>
                <w:szCs w:val="20"/>
              </w:rPr>
              <w:t>Availability</w:t>
            </w:r>
          </w:p>
        </w:tc>
      </w:tr>
    </w:tbl>
    <w:p w:rsidR="00E907E0" w:rsidRPr="002407D2" w:rsidRDefault="00E907E0" w:rsidP="00E907E0">
      <w:pPr>
        <w:rPr>
          <w:rFonts w:asciiTheme="minorHAnsi" w:eastAsiaTheme="majorEastAsia" w:hAnsiTheme="minorHAnsi"/>
          <w:sz w:val="28"/>
          <w:szCs w:val="26"/>
        </w:rPr>
      </w:pPr>
    </w:p>
    <w:p w:rsidR="00E907E0" w:rsidRPr="002407D2" w:rsidRDefault="00E907E0" w:rsidP="00E70164">
      <w:pPr>
        <w:pStyle w:val="Heading1"/>
      </w:pPr>
      <w:bookmarkStart w:id="63" w:name="_Toc290994532"/>
      <w:bookmarkStart w:id="64" w:name="_Toc513790411"/>
      <w:bookmarkEnd w:id="62"/>
      <w:r w:rsidRPr="002407D2">
        <w:t>Requirements</w:t>
      </w:r>
      <w:bookmarkEnd w:id="63"/>
      <w:r w:rsidRPr="002407D2">
        <w:t xml:space="preserve"> Approach</w:t>
      </w:r>
      <w:bookmarkEnd w:id="64"/>
    </w:p>
    <w:p w:rsidR="00E907E0" w:rsidRPr="002407D2" w:rsidRDefault="00E907E0" w:rsidP="00E907E0">
      <w:pPr>
        <w:rPr>
          <w:rFonts w:asciiTheme="minorHAnsi" w:hAnsiTheme="minorHAnsi" w:cstheme="minorHAnsi"/>
          <w:szCs w:val="20"/>
          <w:lang w:val="en-US"/>
        </w:rPr>
      </w:pPr>
      <w:r w:rsidRPr="002407D2">
        <w:rPr>
          <w:rFonts w:asciiTheme="minorHAnsi" w:hAnsiTheme="minorHAnsi" w:cstheme="minorHAnsi"/>
          <w:szCs w:val="20"/>
          <w:lang w:val="en-US"/>
        </w:rPr>
        <w:t xml:space="preserve">Requirements will be prioritized using the MoSCoW technique as per the industry standard Business Analysis Body of Knowledge (BABOK®). The categories and descriptions are as follows: </w:t>
      </w:r>
    </w:p>
    <w:p w:rsidR="00E907E0" w:rsidRPr="002407D2" w:rsidRDefault="00E907E0" w:rsidP="00972A83">
      <w:pPr>
        <w:numPr>
          <w:ilvl w:val="0"/>
          <w:numId w:val="12"/>
        </w:numPr>
        <w:rPr>
          <w:rFonts w:asciiTheme="minorHAnsi" w:hAnsiTheme="minorHAnsi" w:cstheme="minorHAnsi"/>
          <w:szCs w:val="20"/>
        </w:rPr>
      </w:pPr>
      <w:r w:rsidRPr="002407D2">
        <w:rPr>
          <w:rFonts w:asciiTheme="minorHAnsi" w:hAnsiTheme="minorHAnsi" w:cstheme="minorHAnsi"/>
          <w:szCs w:val="20"/>
        </w:rPr>
        <w:t xml:space="preserve">M - MUST: describes a requirement that must be satisfied in the final solution for the solution to be considered a success. </w:t>
      </w:r>
    </w:p>
    <w:p w:rsidR="00E907E0" w:rsidRPr="002407D2" w:rsidRDefault="00E907E0" w:rsidP="00972A83">
      <w:pPr>
        <w:numPr>
          <w:ilvl w:val="0"/>
          <w:numId w:val="12"/>
        </w:numPr>
        <w:rPr>
          <w:rFonts w:asciiTheme="minorHAnsi" w:hAnsiTheme="minorHAnsi" w:cstheme="minorHAnsi"/>
          <w:szCs w:val="20"/>
        </w:rPr>
      </w:pPr>
      <w:r w:rsidRPr="002407D2">
        <w:rPr>
          <w:rFonts w:asciiTheme="minorHAnsi" w:hAnsiTheme="minorHAnsi" w:cstheme="minorHAnsi"/>
          <w:szCs w:val="20"/>
        </w:rPr>
        <w:t xml:space="preserve">S - SHOULD: represents a high priority item that should be included in the solution if it is possible. This is often a critical requirement but one which can be satisfied in other ways if strictly necessary. </w:t>
      </w:r>
    </w:p>
    <w:p w:rsidR="00E907E0" w:rsidRPr="002407D2" w:rsidRDefault="00E907E0" w:rsidP="00972A83">
      <w:pPr>
        <w:numPr>
          <w:ilvl w:val="0"/>
          <w:numId w:val="12"/>
        </w:numPr>
        <w:rPr>
          <w:rFonts w:asciiTheme="minorHAnsi" w:hAnsiTheme="minorHAnsi" w:cstheme="minorHAnsi"/>
          <w:szCs w:val="20"/>
        </w:rPr>
      </w:pPr>
      <w:r w:rsidRPr="002407D2">
        <w:rPr>
          <w:rFonts w:asciiTheme="minorHAnsi" w:hAnsiTheme="minorHAnsi" w:cstheme="minorHAnsi"/>
          <w:szCs w:val="20"/>
        </w:rPr>
        <w:t xml:space="preserve">C - COULD: describes a requirement which is considered desirable but not necessary. This will be included if time and resources permit. </w:t>
      </w:r>
    </w:p>
    <w:p w:rsidR="00E907E0" w:rsidRPr="002407D2" w:rsidRDefault="00E907E0" w:rsidP="00972A83">
      <w:pPr>
        <w:pStyle w:val="ListParagraph"/>
        <w:numPr>
          <w:ilvl w:val="0"/>
          <w:numId w:val="12"/>
        </w:numPr>
        <w:rPr>
          <w:rFonts w:asciiTheme="minorHAnsi" w:hAnsiTheme="minorHAnsi" w:cstheme="minorHAnsi"/>
          <w:szCs w:val="20"/>
        </w:rPr>
      </w:pPr>
      <w:r w:rsidRPr="002407D2">
        <w:rPr>
          <w:rFonts w:asciiTheme="minorHAnsi" w:hAnsiTheme="minorHAnsi" w:cstheme="minorHAnsi"/>
          <w:szCs w:val="20"/>
        </w:rPr>
        <w:t>W - WON'T: represents a requirement that stakeholders have agreed will not be implemented in a given release, but may be considered for the future.]</w:t>
      </w:r>
    </w:p>
    <w:p w:rsidR="00E907E0" w:rsidRPr="002407D2" w:rsidRDefault="00E907E0" w:rsidP="00E70164">
      <w:pPr>
        <w:pStyle w:val="Heading1"/>
      </w:pPr>
      <w:bookmarkStart w:id="65" w:name="_Toc290994533"/>
      <w:bookmarkStart w:id="66" w:name="_Toc513790412"/>
      <w:r w:rsidRPr="002407D2">
        <w:t>Requirements</w:t>
      </w:r>
      <w:bookmarkEnd w:id="65"/>
      <w:bookmarkEnd w:id="66"/>
    </w:p>
    <w:p w:rsidR="00E907E0" w:rsidRPr="002407D2" w:rsidRDefault="00E907E0" w:rsidP="00E907E0">
      <w:pPr>
        <w:keepNext/>
        <w:rPr>
          <w:rFonts w:asciiTheme="minorHAnsi" w:hAnsiTheme="minorHAnsi"/>
        </w:rPr>
      </w:pPr>
      <w:r w:rsidRPr="002407D2">
        <w:rPr>
          <w:rFonts w:asciiTheme="minorHAnsi" w:hAnsiTheme="minorHAnsi"/>
          <w:noProof/>
        </w:rPr>
        <w:drawing>
          <wp:inline distT="0" distB="0" distL="0" distR="0" wp14:anchorId="68DECDCF" wp14:editId="68DECDD0">
            <wp:extent cx="2952750" cy="3033345"/>
            <wp:effectExtent l="76200" t="76200" r="114300" b="110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52750" cy="3033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67" w:name="_Toc290994535"/>
      <w:bookmarkStart w:id="68" w:name="_Toc395587409"/>
      <w:bookmarkStart w:id="69" w:name="_Toc395672656"/>
      <w:bookmarkStart w:id="70" w:name="_Toc399142522"/>
      <w:bookmarkStart w:id="71" w:name="_Toc399142569"/>
      <w:bookmarkStart w:id="72" w:name="_Toc399142601"/>
      <w:bookmarkStart w:id="73" w:name="_Toc399163030"/>
      <w:bookmarkStart w:id="74" w:name="_Toc399753587"/>
      <w:bookmarkStart w:id="75" w:name="_Toc399753677"/>
      <w:bookmarkStart w:id="76" w:name="_Toc402259665"/>
      <w:bookmarkStart w:id="77" w:name="_Toc402314098"/>
      <w:bookmarkStart w:id="78" w:name="_Toc402687710"/>
    </w:p>
    <w:p w:rsidR="00A748EF" w:rsidRDefault="00E907E0" w:rsidP="00E907E0">
      <w:pPr>
        <w:pStyle w:val="Caption"/>
        <w:rPr>
          <w:rFonts w:asciiTheme="minorHAnsi" w:hAnsiTheme="minorHAnsi"/>
        </w:rPr>
      </w:pPr>
      <w:r w:rsidRPr="002407D2">
        <w:rPr>
          <w:rFonts w:asciiTheme="minorHAnsi" w:hAnsiTheme="minorHAnsi"/>
        </w:rPr>
        <w:t xml:space="preserve">Figure </w:t>
      </w:r>
      <w:r w:rsidR="00D504EF" w:rsidRPr="002407D2">
        <w:rPr>
          <w:rFonts w:asciiTheme="minorHAnsi" w:hAnsiTheme="minorHAnsi"/>
        </w:rPr>
        <w:fldChar w:fldCharType="begin"/>
      </w:r>
      <w:r w:rsidR="00D504EF" w:rsidRPr="002407D2">
        <w:rPr>
          <w:rFonts w:asciiTheme="minorHAnsi" w:hAnsiTheme="minorHAnsi"/>
        </w:rPr>
        <w:instrText xml:space="preserve"> SEQ Figure \* ARABIC </w:instrText>
      </w:r>
      <w:r w:rsidR="00D504EF" w:rsidRPr="002407D2">
        <w:rPr>
          <w:rFonts w:asciiTheme="minorHAnsi" w:hAnsiTheme="minorHAnsi"/>
        </w:rPr>
        <w:fldChar w:fldCharType="separate"/>
      </w:r>
      <w:r w:rsidR="00747935">
        <w:rPr>
          <w:rFonts w:asciiTheme="minorHAnsi" w:hAnsiTheme="minorHAnsi"/>
          <w:noProof/>
        </w:rPr>
        <w:t>1</w:t>
      </w:r>
      <w:r w:rsidR="00D504EF" w:rsidRPr="002407D2">
        <w:rPr>
          <w:rFonts w:asciiTheme="minorHAnsi" w:hAnsiTheme="minorHAnsi"/>
          <w:noProof/>
        </w:rPr>
        <w:fldChar w:fldCharType="end"/>
      </w:r>
      <w:r w:rsidRPr="002407D2">
        <w:rPr>
          <w:rFonts w:asciiTheme="minorHAnsi" w:hAnsiTheme="minorHAnsi"/>
        </w:rPr>
        <w:t xml:space="preserve"> - A depiction of the relationship between the types of requirements.</w:t>
      </w:r>
    </w:p>
    <w:p w:rsidR="00E907E0" w:rsidRDefault="00A748EF" w:rsidP="00C354F1">
      <w:pPr>
        <w:pStyle w:val="Heading2"/>
        <w:keepNext/>
        <w:keepLines/>
        <w:numPr>
          <w:ilvl w:val="1"/>
          <w:numId w:val="9"/>
        </w:numPr>
        <w:spacing w:before="240" w:after="120" w:line="360" w:lineRule="auto"/>
      </w:pPr>
      <w:r>
        <w:br w:type="page"/>
      </w:r>
      <w:bookmarkStart w:id="79" w:name="_Toc513790413"/>
      <w:r w:rsidR="00E907E0" w:rsidRPr="00C354F1">
        <w:rPr>
          <w:rFonts w:asciiTheme="minorHAnsi" w:hAnsiTheme="minorHAnsi"/>
        </w:rPr>
        <w:t>Business Requirements</w:t>
      </w:r>
      <w:bookmarkEnd w:id="67"/>
      <w:bookmarkEnd w:id="79"/>
    </w:p>
    <w:tbl>
      <w:tblPr>
        <w:tblStyle w:val="Corporate"/>
        <w:tblW w:w="0" w:type="auto"/>
        <w:tblLook w:val="0420" w:firstRow="1" w:lastRow="0" w:firstColumn="0" w:lastColumn="0" w:noHBand="0" w:noVBand="1"/>
      </w:tblPr>
      <w:tblGrid>
        <w:gridCol w:w="1124"/>
        <w:gridCol w:w="7865"/>
        <w:gridCol w:w="996"/>
      </w:tblGrid>
      <w:tr w:rsidR="00375FC7" w:rsidRPr="002407D2" w:rsidTr="00FF7886">
        <w:trPr>
          <w:cnfStyle w:val="100000000000" w:firstRow="1" w:lastRow="0" w:firstColumn="0" w:lastColumn="0" w:oddVBand="0" w:evenVBand="0" w:oddHBand="0" w:evenHBand="0" w:firstRowFirstColumn="0" w:firstRowLastColumn="0" w:lastRowFirstColumn="0" w:lastRowLastColumn="0"/>
          <w:trHeight w:val="352"/>
        </w:trPr>
        <w:tc>
          <w:tcPr>
            <w:tcW w:w="1124" w:type="dxa"/>
          </w:tcPr>
          <w:p w:rsidR="00375FC7" w:rsidRPr="009F15EB" w:rsidRDefault="00375FC7" w:rsidP="005923F9">
            <w:pPr>
              <w:spacing w:after="0" w:line="360" w:lineRule="auto"/>
              <w:rPr>
                <w:rFonts w:asciiTheme="minorHAnsi" w:hAnsiTheme="minorHAnsi" w:cs="Tahoma"/>
                <w:b w:val="0"/>
              </w:rPr>
            </w:pPr>
            <w:r w:rsidRPr="009F15EB">
              <w:rPr>
                <w:rFonts w:asciiTheme="minorHAnsi" w:hAnsiTheme="minorHAnsi" w:cs="Tahoma"/>
                <w:b w:val="0"/>
              </w:rPr>
              <w:t>ID</w:t>
            </w:r>
          </w:p>
        </w:tc>
        <w:tc>
          <w:tcPr>
            <w:tcW w:w="7865" w:type="dxa"/>
          </w:tcPr>
          <w:p w:rsidR="00375FC7" w:rsidRPr="009F15EB" w:rsidRDefault="00375FC7" w:rsidP="005923F9">
            <w:pPr>
              <w:spacing w:after="0" w:line="360" w:lineRule="auto"/>
              <w:rPr>
                <w:rFonts w:asciiTheme="minorHAnsi" w:hAnsiTheme="minorHAnsi" w:cs="Tahoma"/>
                <w:b w:val="0"/>
              </w:rPr>
            </w:pPr>
            <w:r w:rsidRPr="009F15EB">
              <w:rPr>
                <w:rFonts w:asciiTheme="minorHAnsi" w:hAnsiTheme="minorHAnsi" w:cs="Tahoma"/>
                <w:b w:val="0"/>
              </w:rPr>
              <w:t>Requirements Description</w:t>
            </w:r>
          </w:p>
        </w:tc>
        <w:tc>
          <w:tcPr>
            <w:tcW w:w="996" w:type="dxa"/>
          </w:tcPr>
          <w:p w:rsidR="00375FC7" w:rsidRPr="009F15EB" w:rsidRDefault="00FF7886" w:rsidP="005923F9">
            <w:pPr>
              <w:spacing w:after="0" w:line="360" w:lineRule="auto"/>
              <w:rPr>
                <w:rFonts w:asciiTheme="minorHAnsi" w:hAnsiTheme="minorHAnsi" w:cs="Tahoma"/>
                <w:b w:val="0"/>
              </w:rPr>
            </w:pPr>
            <w:r>
              <w:rPr>
                <w:rFonts w:asciiTheme="minorHAnsi" w:hAnsiTheme="minorHAnsi" w:cs="Tahoma"/>
                <w:b w:val="0"/>
              </w:rPr>
              <w:t>P</w:t>
            </w:r>
            <w:r w:rsidR="00375FC7" w:rsidRPr="009F15EB">
              <w:rPr>
                <w:rFonts w:asciiTheme="minorHAnsi" w:hAnsiTheme="minorHAnsi" w:cs="Tahoma"/>
                <w:b w:val="0"/>
              </w:rPr>
              <w:t>riority</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578"/>
        </w:trPr>
        <w:tc>
          <w:tcPr>
            <w:tcW w:w="1124" w:type="dxa"/>
            <w:vAlign w:val="top"/>
          </w:tcPr>
          <w:p w:rsidR="00FF7886" w:rsidRPr="00FF7886" w:rsidRDefault="00FF7886" w:rsidP="005923F9">
            <w:pPr>
              <w:spacing w:after="0" w:line="360" w:lineRule="auto"/>
              <w:rPr>
                <w:rFonts w:asciiTheme="minorHAnsi" w:hAnsiTheme="minorHAnsi" w:cs="Tahoma"/>
                <w:b/>
              </w:rPr>
            </w:pPr>
            <w:r w:rsidRPr="00FF7886">
              <w:rPr>
                <w:rFonts w:asciiTheme="minorHAnsi" w:hAnsiTheme="minorHAnsi"/>
                <w:b/>
                <w:color w:val="000000"/>
              </w:rPr>
              <w:t>BR001</w:t>
            </w:r>
          </w:p>
        </w:tc>
        <w:tc>
          <w:tcPr>
            <w:tcW w:w="7865" w:type="dxa"/>
            <w:vAlign w:val="top"/>
          </w:tcPr>
          <w:p w:rsidR="00FF7886" w:rsidRPr="00AB5D7A" w:rsidRDefault="00FF7886" w:rsidP="00FF7886">
            <w:pPr>
              <w:spacing w:after="0" w:line="240" w:lineRule="auto"/>
              <w:rPr>
                <w:rFonts w:asciiTheme="minorHAnsi" w:hAnsiTheme="minorHAnsi" w:cs="Tahoma"/>
              </w:rPr>
            </w:pPr>
            <w:r w:rsidRPr="00A748EF">
              <w:rPr>
                <w:rFonts w:asciiTheme="minorHAnsi" w:hAnsiTheme="minorHAnsi"/>
                <w:color w:val="000000"/>
              </w:rPr>
              <w:t xml:space="preserve">The solution shall have an option to select from potential ancillary products available to business </w:t>
            </w:r>
          </w:p>
        </w:tc>
        <w:tc>
          <w:tcPr>
            <w:tcW w:w="996" w:type="dxa"/>
            <w:vAlign w:val="top"/>
          </w:tcPr>
          <w:p w:rsidR="00FF7886" w:rsidRPr="00AB5D7A" w:rsidRDefault="00FF7886" w:rsidP="00FF7886">
            <w:pPr>
              <w:spacing w:after="0" w:line="360" w:lineRule="auto"/>
              <w:jc w:val="both"/>
              <w:rPr>
                <w:rFonts w:asciiTheme="minorHAnsi" w:hAnsiTheme="minorHAnsi" w:cs="Tahoma"/>
              </w:rPr>
            </w:pPr>
            <w:r w:rsidRPr="00A748EF">
              <w:rPr>
                <w:rFonts w:asciiTheme="minorHAnsi" w:hAnsiTheme="minorHAnsi"/>
                <w:color w:val="000000"/>
              </w:rPr>
              <w:t>Must</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BR002</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allow you to select if you are a creating a new product, making modifications to an existing product, or deleting an existing product</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BR003</w:t>
            </w:r>
          </w:p>
        </w:tc>
        <w:tc>
          <w:tcPr>
            <w:tcW w:w="7865" w:type="dxa"/>
            <w:vAlign w:val="top"/>
          </w:tcPr>
          <w:p w:rsidR="00FF7886" w:rsidRPr="00A748EF" w:rsidRDefault="00FF7886" w:rsidP="00FF7886">
            <w:pPr>
              <w:spacing w:line="240" w:lineRule="auto"/>
              <w:rPr>
                <w:rFonts w:asciiTheme="minorHAnsi" w:hAnsiTheme="minorHAnsi"/>
                <w:color w:val="000000"/>
              </w:rPr>
            </w:pPr>
            <w:r w:rsidRPr="00A748EF">
              <w:rPr>
                <w:rFonts w:asciiTheme="minorHAnsi" w:hAnsiTheme="minorHAnsi"/>
                <w:color w:val="000000"/>
              </w:rPr>
              <w:t xml:space="preserve">The solution shall </w:t>
            </w:r>
            <w:r w:rsidRPr="00A748EF">
              <w:rPr>
                <w:rFonts w:asciiTheme="minorHAnsi" w:hAnsiTheme="minorHAnsi"/>
                <w:i/>
                <w:color w:val="000000"/>
              </w:rPr>
              <w:t>only</w:t>
            </w:r>
            <w:r w:rsidRPr="00A748EF">
              <w:rPr>
                <w:rFonts w:asciiTheme="minorHAnsi" w:hAnsiTheme="minorHAnsi"/>
                <w:color w:val="000000"/>
              </w:rPr>
              <w:t xml:space="preserve"> present fields required by requested product(s)</w:t>
            </w:r>
          </w:p>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i/>
                <w:color w:val="000000"/>
              </w:rPr>
              <w:t>e.g. Customer Name presented once, and used for each product</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BR004</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When common fields (e.g. Customer Name) are used throughout multiple products, they will only be prompted for once.</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BR005</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be able to export data to all required forms vendor format, where applicable</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BR006</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be accessible to all staff requiring these forms throughout CWB</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BR007</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be available at all times (excluding normal maintenance outages)</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Pr>
                <w:rFonts w:asciiTheme="minorHAnsi" w:hAnsiTheme="minorHAnsi"/>
                <w:color w:val="000000"/>
              </w:rPr>
              <w:t>M</w:t>
            </w:r>
            <w:r w:rsidRPr="00A748EF">
              <w:rPr>
                <w:rFonts w:asciiTheme="minorHAnsi" w:hAnsiTheme="minorHAnsi"/>
                <w:color w:val="000000"/>
              </w:rPr>
              <w:t>ust </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BR008</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allow users to save at any point</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BR009</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allow users to easily retrieve incomplete (saved) forms</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1128F6"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1128F6" w:rsidRDefault="00FF7886" w:rsidP="005923F9">
            <w:pPr>
              <w:spacing w:after="0" w:line="360" w:lineRule="auto"/>
              <w:rPr>
                <w:rFonts w:asciiTheme="minorHAnsi" w:hAnsiTheme="minorHAnsi" w:cs="Tahoma"/>
                <w:b/>
                <w:strike/>
                <w:sz w:val="18"/>
              </w:rPr>
            </w:pPr>
            <w:r w:rsidRPr="001128F6">
              <w:rPr>
                <w:rFonts w:asciiTheme="minorHAnsi" w:hAnsiTheme="minorHAnsi"/>
                <w:b/>
                <w:strike/>
                <w:color w:val="000000"/>
              </w:rPr>
              <w:t>BR010</w:t>
            </w:r>
          </w:p>
        </w:tc>
        <w:tc>
          <w:tcPr>
            <w:tcW w:w="7865" w:type="dxa"/>
            <w:vAlign w:val="top"/>
          </w:tcPr>
          <w:p w:rsidR="00FF7886" w:rsidRPr="001128F6" w:rsidRDefault="00FF7886" w:rsidP="00FF7886">
            <w:pPr>
              <w:spacing w:after="0" w:line="240" w:lineRule="auto"/>
              <w:rPr>
                <w:rFonts w:asciiTheme="minorHAnsi" w:hAnsiTheme="minorHAnsi" w:cs="Tahoma"/>
                <w:strike/>
                <w:sz w:val="18"/>
              </w:rPr>
            </w:pPr>
            <w:r w:rsidRPr="001128F6">
              <w:rPr>
                <w:rFonts w:asciiTheme="minorHAnsi" w:hAnsiTheme="minorHAnsi"/>
                <w:strike/>
                <w:color w:val="000000"/>
              </w:rPr>
              <w:t xml:space="preserve">The solution shall export completed </w:t>
            </w:r>
            <w:r w:rsidR="00E70164" w:rsidRPr="001128F6">
              <w:rPr>
                <w:rFonts w:asciiTheme="minorHAnsi" w:hAnsiTheme="minorHAnsi"/>
                <w:strike/>
                <w:color w:val="000000"/>
              </w:rPr>
              <w:t xml:space="preserve">and signed </w:t>
            </w:r>
            <w:r w:rsidRPr="001128F6">
              <w:rPr>
                <w:rFonts w:asciiTheme="minorHAnsi" w:hAnsiTheme="minorHAnsi"/>
                <w:strike/>
                <w:color w:val="000000"/>
              </w:rPr>
              <w:t>forms into a locked, uneditable format (e.g. Secure PDF)</w:t>
            </w:r>
          </w:p>
        </w:tc>
        <w:tc>
          <w:tcPr>
            <w:tcW w:w="996" w:type="dxa"/>
            <w:vAlign w:val="top"/>
          </w:tcPr>
          <w:p w:rsidR="00FF7886" w:rsidRPr="001128F6" w:rsidRDefault="00FF7886" w:rsidP="00FF7886">
            <w:pPr>
              <w:spacing w:after="0" w:line="360" w:lineRule="auto"/>
              <w:jc w:val="both"/>
              <w:rPr>
                <w:rFonts w:asciiTheme="minorHAnsi" w:hAnsiTheme="minorHAnsi" w:cs="Tahoma"/>
                <w:strike/>
                <w:sz w:val="18"/>
              </w:rPr>
            </w:pPr>
            <w:r w:rsidRPr="001128F6">
              <w:rPr>
                <w:rFonts w:asciiTheme="minorHAnsi" w:hAnsiTheme="minorHAnsi"/>
                <w:strike/>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BR011</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be able to send completed form(s) via email</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Pr>
                <w:rFonts w:asciiTheme="minorHAnsi" w:hAnsiTheme="minorHAnsi"/>
                <w:color w:val="000000"/>
              </w:rPr>
              <w:t>Must</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BR012</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 xml:space="preserve">The solution shall be compatible with </w:t>
            </w:r>
            <w:r w:rsidR="00A73A66" w:rsidRPr="008C63AB">
              <w:rPr>
                <w:rFonts w:asciiTheme="minorHAnsi" w:hAnsiTheme="minorHAnsi"/>
                <w:color w:val="FF0000"/>
                <w:lang w:val="en-US"/>
              </w:rPr>
              <w:t xml:space="preserve">OneSpan Sign </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Should</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BR013</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must be able to track which employee created or edited the form</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Should</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BR014</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be able to ensure client emails addresses, if entered, follow standard email formatting rule</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BR015</w:t>
            </w:r>
          </w:p>
        </w:tc>
        <w:tc>
          <w:tcPr>
            <w:tcW w:w="7865" w:type="dxa"/>
            <w:vAlign w:val="top"/>
          </w:tcPr>
          <w:p w:rsidR="00FF7886" w:rsidRPr="002407D2" w:rsidRDefault="00FF7886" w:rsidP="00AA5E38">
            <w:pPr>
              <w:spacing w:after="0" w:line="240" w:lineRule="auto"/>
              <w:rPr>
                <w:rFonts w:asciiTheme="minorHAnsi" w:hAnsiTheme="minorHAnsi" w:cs="Tahoma"/>
                <w:sz w:val="18"/>
              </w:rPr>
            </w:pPr>
            <w:r w:rsidRPr="00A748EF">
              <w:rPr>
                <w:rFonts w:asciiTheme="minorHAnsi" w:hAnsiTheme="minorHAnsi"/>
                <w:color w:val="000000"/>
              </w:rPr>
              <w:t xml:space="preserve">The solution must be able to store </w:t>
            </w:r>
            <w:r w:rsidR="00AA5E38">
              <w:rPr>
                <w:rFonts w:asciiTheme="minorHAnsi" w:hAnsiTheme="minorHAnsi"/>
                <w:color w:val="000000"/>
              </w:rPr>
              <w:t>how</w:t>
            </w:r>
            <w:r w:rsidRPr="00A748EF">
              <w:rPr>
                <w:rFonts w:asciiTheme="minorHAnsi" w:hAnsiTheme="minorHAnsi"/>
                <w:color w:val="000000"/>
              </w:rPr>
              <w:t xml:space="preserve"> a document was signed, whether electronically (e.g. via </w:t>
            </w:r>
            <w:r w:rsidR="00A73A66" w:rsidRPr="008C63AB">
              <w:rPr>
                <w:rFonts w:asciiTheme="minorHAnsi" w:hAnsiTheme="minorHAnsi"/>
                <w:color w:val="FF0000"/>
                <w:lang w:val="en-US"/>
              </w:rPr>
              <w:t>OneSpan Sign</w:t>
            </w:r>
            <w:r w:rsidRPr="00A748EF">
              <w:rPr>
                <w:rFonts w:asciiTheme="minorHAnsi" w:hAnsiTheme="minorHAnsi"/>
                <w:color w:val="000000"/>
              </w:rPr>
              <w:t>) or wet ink.</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Should</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BR016</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be user friendly, intuitive</w:t>
            </w:r>
            <w:r>
              <w:rPr>
                <w:rFonts w:asciiTheme="minorHAnsi" w:hAnsiTheme="minorHAnsi"/>
                <w:color w:val="000000"/>
              </w:rPr>
              <w:t>,</w:t>
            </w:r>
            <w:r w:rsidRPr="00A748EF">
              <w:rPr>
                <w:rFonts w:asciiTheme="minorHAnsi" w:hAnsiTheme="minorHAnsi"/>
                <w:color w:val="000000"/>
              </w:rPr>
              <w:t xml:space="preserve"> and visually appealing</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BR017</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be able to minimize risk by capturing reliable data and ensuring that the data is protected, private, and secure</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BR018</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solutions shall present the consolidated Master Service Agreement for any/all of the products selected</w:t>
            </w:r>
            <w:r w:rsidR="00070403">
              <w:rPr>
                <w:rFonts w:asciiTheme="minorHAnsi" w:hAnsiTheme="minorHAnsi"/>
                <w:color w:val="000000"/>
              </w:rPr>
              <w:t xml:space="preserve"> </w:t>
            </w:r>
            <w:r w:rsidR="00070403" w:rsidRPr="00070403">
              <w:rPr>
                <w:rFonts w:asciiTheme="minorHAnsi" w:hAnsiTheme="minorHAnsi"/>
                <w:color w:val="009AA6" w:themeColor="accent1"/>
              </w:rPr>
              <w:t>New or Modify (the MSA does not have to be included for Delete)</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BR019</w:t>
            </w:r>
          </w:p>
        </w:tc>
        <w:tc>
          <w:tcPr>
            <w:tcW w:w="7865" w:type="dxa"/>
            <w:vAlign w:val="top"/>
          </w:tcPr>
          <w:p w:rsidR="00FF7886" w:rsidRPr="00A748EF" w:rsidRDefault="00FF7886" w:rsidP="00FF7886">
            <w:pPr>
              <w:spacing w:after="0" w:line="240" w:lineRule="auto"/>
              <w:rPr>
                <w:rFonts w:asciiTheme="minorHAnsi" w:hAnsiTheme="minorHAnsi"/>
                <w:color w:val="000000"/>
              </w:rPr>
            </w:pPr>
            <w:r w:rsidRPr="00A748EF">
              <w:rPr>
                <w:rFonts w:asciiTheme="minorHAnsi" w:hAnsiTheme="minorHAnsi"/>
                <w:color w:val="000000"/>
              </w:rPr>
              <w:t>The existing forms being replaced will be inaccessible by front line staff through normal means</w:t>
            </w:r>
          </w:p>
          <w:p w:rsidR="00FF7886" w:rsidRPr="009F48A4" w:rsidRDefault="009F48A4" w:rsidP="009F48A4">
            <w:pPr>
              <w:spacing w:after="0" w:line="240" w:lineRule="auto"/>
              <w:jc w:val="both"/>
              <w:rPr>
                <w:rFonts w:asciiTheme="minorHAnsi" w:hAnsiTheme="minorHAnsi"/>
              </w:rPr>
            </w:pPr>
            <w:r w:rsidRPr="009F48A4">
              <w:rPr>
                <w:rFonts w:asciiTheme="minorHAnsi" w:hAnsiTheme="minorHAnsi"/>
                <w:b/>
                <w:i/>
                <w:color w:val="FF0000"/>
                <w:sz w:val="20"/>
              </w:rPr>
              <w:t>!</w:t>
            </w:r>
            <w:r w:rsidRPr="009F48A4">
              <w:rPr>
                <w:rFonts w:asciiTheme="minorHAnsi" w:hAnsiTheme="minorHAnsi"/>
                <w:b/>
                <w:i/>
                <w:color w:val="000000"/>
                <w:sz w:val="20"/>
              </w:rPr>
              <w:t>Note:</w:t>
            </w:r>
            <w:r w:rsidRPr="009F48A4">
              <w:rPr>
                <w:rFonts w:asciiTheme="minorHAnsi" w:hAnsiTheme="minorHAnsi"/>
                <w:i/>
                <w:color w:val="000000"/>
                <w:sz w:val="20"/>
              </w:rPr>
              <w:t xml:space="preserve"> </w:t>
            </w:r>
            <w:r w:rsidRPr="009F48A4">
              <w:rPr>
                <w:rFonts w:asciiTheme="minorHAnsi" w:hAnsiTheme="minorHAnsi"/>
                <w:b/>
                <w:sz w:val="20"/>
              </w:rPr>
              <w:t>Form 4209 CWBdirect Business Online Banking User Permissions – including wires sections</w:t>
            </w:r>
            <w:r w:rsidRPr="009F48A4">
              <w:rPr>
                <w:rFonts w:asciiTheme="minorHAnsi" w:hAnsiTheme="minorHAnsi"/>
                <w:sz w:val="20"/>
              </w:rPr>
              <w:t xml:space="preserve"> is used for Delegated and Non-Delegated clients.  This form will have to remain accessible until the Non-Delegated products are retired.</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BR020</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will be expandable to easily include future products</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BR021</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will be able to be easily modified to adapt to product changes and updates</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BR022</w:t>
            </w:r>
          </w:p>
        </w:tc>
        <w:tc>
          <w:tcPr>
            <w:tcW w:w="7865" w:type="dxa"/>
            <w:vAlign w:val="top"/>
          </w:tcPr>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color w:val="000000"/>
              </w:rPr>
              <w:t>The solution shall contain a data validation method to ensure fields have been filled out with appropriate information for that field (e.g. A phone number field contains 10 digits)</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FF7886"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F7886" w:rsidRPr="00FF7886" w:rsidRDefault="00FF7886" w:rsidP="005923F9">
            <w:pPr>
              <w:spacing w:after="0" w:line="360" w:lineRule="auto"/>
              <w:rPr>
                <w:rFonts w:asciiTheme="minorHAnsi" w:hAnsiTheme="minorHAnsi" w:cs="Tahoma"/>
                <w:b/>
                <w:sz w:val="18"/>
              </w:rPr>
            </w:pPr>
            <w:r w:rsidRPr="00FF7886">
              <w:rPr>
                <w:rFonts w:asciiTheme="minorHAnsi" w:hAnsiTheme="minorHAnsi"/>
                <w:b/>
                <w:color w:val="000000"/>
              </w:rPr>
              <w:t>BR023</w:t>
            </w:r>
          </w:p>
        </w:tc>
        <w:tc>
          <w:tcPr>
            <w:tcW w:w="7865" w:type="dxa"/>
            <w:vAlign w:val="top"/>
          </w:tcPr>
          <w:p w:rsidR="00FF7886" w:rsidRPr="00FC50AD" w:rsidRDefault="00FF7886" w:rsidP="00FF7886">
            <w:pPr>
              <w:spacing w:after="0" w:line="240" w:lineRule="auto"/>
              <w:rPr>
                <w:rFonts w:asciiTheme="minorHAnsi" w:hAnsiTheme="minorHAnsi"/>
                <w:color w:val="000000"/>
              </w:rPr>
            </w:pPr>
            <w:r w:rsidRPr="00A748EF">
              <w:rPr>
                <w:rFonts w:asciiTheme="minorHAnsi" w:hAnsiTheme="minorHAnsi"/>
                <w:color w:val="000000"/>
              </w:rPr>
              <w:t>The final output from the onboarding process will follow CWB Logo and Branding Standards.</w:t>
            </w:r>
          </w:p>
          <w:p w:rsidR="00FF7886" w:rsidRPr="002407D2" w:rsidRDefault="00FF7886" w:rsidP="00FF7886">
            <w:pPr>
              <w:spacing w:after="0" w:line="240" w:lineRule="auto"/>
              <w:rPr>
                <w:rFonts w:asciiTheme="minorHAnsi" w:hAnsiTheme="minorHAnsi" w:cs="Tahoma"/>
                <w:sz w:val="18"/>
              </w:rPr>
            </w:pPr>
            <w:r w:rsidRPr="00A748EF">
              <w:rPr>
                <w:rFonts w:asciiTheme="minorHAnsi" w:hAnsiTheme="minorHAnsi"/>
                <w:b/>
                <w:i/>
                <w:color w:val="FF0000"/>
              </w:rPr>
              <w:t>!</w:t>
            </w:r>
            <w:r w:rsidRPr="00A748EF">
              <w:rPr>
                <w:rFonts w:asciiTheme="minorHAnsi" w:hAnsiTheme="minorHAnsi"/>
                <w:b/>
                <w:i/>
                <w:color w:val="000000"/>
              </w:rPr>
              <w:t>Note:</w:t>
            </w:r>
            <w:r w:rsidRPr="00A748EF">
              <w:rPr>
                <w:rFonts w:asciiTheme="minorHAnsi" w:hAnsiTheme="minorHAnsi"/>
                <w:i/>
                <w:color w:val="000000"/>
              </w:rPr>
              <w:t xml:space="preserve"> CWB Logo Use Standards are attached in Section 3, Related Document References.</w:t>
            </w:r>
          </w:p>
        </w:tc>
        <w:tc>
          <w:tcPr>
            <w:tcW w:w="996" w:type="dxa"/>
            <w:vAlign w:val="top"/>
          </w:tcPr>
          <w:p w:rsidR="00FF7886" w:rsidRPr="002407D2" w:rsidRDefault="00FF7886" w:rsidP="00FF7886">
            <w:pPr>
              <w:spacing w:after="0" w:line="360" w:lineRule="auto"/>
              <w:jc w:val="both"/>
              <w:rPr>
                <w:rFonts w:asciiTheme="minorHAnsi" w:hAnsiTheme="minorHAnsi" w:cs="Tahoma"/>
                <w:sz w:val="18"/>
              </w:rPr>
            </w:pPr>
            <w:r w:rsidRPr="00A748EF">
              <w:rPr>
                <w:rFonts w:asciiTheme="minorHAnsi" w:hAnsiTheme="minorHAnsi"/>
                <w:color w:val="000000"/>
              </w:rPr>
              <w:t>Must</w:t>
            </w:r>
          </w:p>
        </w:tc>
      </w:tr>
      <w:tr w:rsidR="00C83B21"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C83B21" w:rsidRPr="00FF7886" w:rsidRDefault="00C83B21" w:rsidP="005923F9">
            <w:pPr>
              <w:spacing w:after="0" w:line="360" w:lineRule="auto"/>
              <w:rPr>
                <w:rFonts w:asciiTheme="minorHAnsi" w:hAnsiTheme="minorHAnsi"/>
                <w:b/>
                <w:color w:val="000000"/>
              </w:rPr>
            </w:pPr>
            <w:r>
              <w:rPr>
                <w:rFonts w:asciiTheme="minorHAnsi" w:hAnsiTheme="minorHAnsi"/>
                <w:b/>
                <w:color w:val="000000"/>
              </w:rPr>
              <w:t>BR024</w:t>
            </w:r>
          </w:p>
        </w:tc>
        <w:tc>
          <w:tcPr>
            <w:tcW w:w="7865" w:type="dxa"/>
            <w:vAlign w:val="top"/>
          </w:tcPr>
          <w:p w:rsidR="00C83B21" w:rsidRPr="00A748EF" w:rsidRDefault="00C83B21" w:rsidP="00FF7886">
            <w:pPr>
              <w:spacing w:after="0" w:line="240" w:lineRule="auto"/>
              <w:rPr>
                <w:rFonts w:asciiTheme="minorHAnsi" w:hAnsiTheme="minorHAnsi"/>
                <w:color w:val="000000"/>
              </w:rPr>
            </w:pPr>
            <w:r>
              <w:rPr>
                <w:rFonts w:asciiTheme="minorHAnsi" w:hAnsiTheme="minorHAnsi"/>
                <w:color w:val="000000"/>
              </w:rPr>
              <w:t>The solution shall be able to export data to all required client forms, where applicable</w:t>
            </w:r>
          </w:p>
        </w:tc>
        <w:tc>
          <w:tcPr>
            <w:tcW w:w="996" w:type="dxa"/>
            <w:vAlign w:val="top"/>
          </w:tcPr>
          <w:p w:rsidR="00C83B21" w:rsidRPr="00A748EF" w:rsidRDefault="00C83B21" w:rsidP="00FF7886">
            <w:pPr>
              <w:spacing w:after="0" w:line="360" w:lineRule="auto"/>
              <w:jc w:val="both"/>
              <w:rPr>
                <w:rFonts w:asciiTheme="minorHAnsi" w:hAnsiTheme="minorHAnsi"/>
                <w:color w:val="000000"/>
              </w:rPr>
            </w:pPr>
            <w:r>
              <w:rPr>
                <w:rFonts w:asciiTheme="minorHAnsi" w:hAnsiTheme="minorHAnsi"/>
                <w:color w:val="000000"/>
              </w:rPr>
              <w:t>Must</w:t>
            </w:r>
          </w:p>
        </w:tc>
      </w:tr>
      <w:tr w:rsidR="00870C82"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870C82" w:rsidRPr="008C63AB" w:rsidRDefault="00306315" w:rsidP="005923F9">
            <w:pPr>
              <w:spacing w:after="0" w:line="360" w:lineRule="auto"/>
              <w:rPr>
                <w:rFonts w:asciiTheme="minorHAnsi" w:hAnsiTheme="minorHAnsi"/>
                <w:b/>
                <w:color w:val="FF0000"/>
              </w:rPr>
            </w:pPr>
            <w:r w:rsidRPr="008C63AB">
              <w:rPr>
                <w:rFonts w:asciiTheme="minorHAnsi" w:hAnsiTheme="minorHAnsi"/>
                <w:b/>
                <w:color w:val="FF0000"/>
              </w:rPr>
              <w:t>BR025</w:t>
            </w:r>
          </w:p>
        </w:tc>
        <w:tc>
          <w:tcPr>
            <w:tcW w:w="7865" w:type="dxa"/>
            <w:vAlign w:val="top"/>
          </w:tcPr>
          <w:p w:rsidR="00870C82" w:rsidRPr="008C63AB" w:rsidRDefault="00C30351" w:rsidP="00AA5E38">
            <w:pPr>
              <w:spacing w:after="0" w:line="240" w:lineRule="auto"/>
              <w:rPr>
                <w:rFonts w:asciiTheme="minorHAnsi" w:hAnsiTheme="minorHAnsi"/>
                <w:color w:val="FF0000"/>
              </w:rPr>
            </w:pPr>
            <w:r w:rsidRPr="008C63AB">
              <w:rPr>
                <w:rFonts w:asciiTheme="minorHAnsi" w:hAnsiTheme="minorHAnsi"/>
                <w:color w:val="FF0000"/>
              </w:rPr>
              <w:t xml:space="preserve">The solution shall present </w:t>
            </w:r>
            <w:r w:rsidR="00CB0D61" w:rsidRPr="008C63AB">
              <w:rPr>
                <w:rFonts w:asciiTheme="minorHAnsi" w:hAnsiTheme="minorHAnsi"/>
                <w:color w:val="FF0000"/>
              </w:rPr>
              <w:t>information</w:t>
            </w:r>
            <w:r w:rsidRPr="008C63AB">
              <w:rPr>
                <w:rFonts w:asciiTheme="minorHAnsi" w:hAnsiTheme="minorHAnsi"/>
                <w:color w:val="FF0000"/>
              </w:rPr>
              <w:t xml:space="preserve"> collected that is</w:t>
            </w:r>
            <w:r w:rsidR="00CB0D61" w:rsidRPr="008C63AB">
              <w:rPr>
                <w:rFonts w:asciiTheme="minorHAnsi" w:hAnsiTheme="minorHAnsi"/>
                <w:color w:val="FF0000"/>
              </w:rPr>
              <w:t xml:space="preserve"> </w:t>
            </w:r>
            <w:r w:rsidRPr="008C63AB">
              <w:rPr>
                <w:rFonts w:asciiTheme="minorHAnsi" w:hAnsiTheme="minorHAnsi"/>
                <w:color w:val="FF0000"/>
              </w:rPr>
              <w:t>unique to each product</w:t>
            </w:r>
            <w:r w:rsidR="00CB0D61" w:rsidRPr="008C63AB">
              <w:rPr>
                <w:rFonts w:asciiTheme="minorHAnsi" w:hAnsiTheme="minorHAnsi"/>
                <w:color w:val="FF0000"/>
              </w:rPr>
              <w:t xml:space="preserve"> on separate pages on the o</w:t>
            </w:r>
            <w:r w:rsidR="00AA5E38" w:rsidRPr="008C63AB">
              <w:rPr>
                <w:rFonts w:asciiTheme="minorHAnsi" w:hAnsiTheme="minorHAnsi"/>
                <w:color w:val="FF0000"/>
              </w:rPr>
              <w:t>utput of the completed artifact(s)</w:t>
            </w:r>
          </w:p>
        </w:tc>
        <w:tc>
          <w:tcPr>
            <w:tcW w:w="996" w:type="dxa"/>
            <w:vAlign w:val="top"/>
          </w:tcPr>
          <w:p w:rsidR="00870C82" w:rsidRPr="008C63AB" w:rsidRDefault="00CB0D61" w:rsidP="00FF7886">
            <w:pPr>
              <w:spacing w:after="0" w:line="360" w:lineRule="auto"/>
              <w:jc w:val="both"/>
              <w:rPr>
                <w:rFonts w:asciiTheme="minorHAnsi" w:hAnsiTheme="minorHAnsi"/>
                <w:color w:val="FF0000"/>
              </w:rPr>
            </w:pPr>
            <w:r w:rsidRPr="008C63AB">
              <w:rPr>
                <w:rFonts w:asciiTheme="minorHAnsi" w:hAnsiTheme="minorHAnsi"/>
                <w:color w:val="FF0000"/>
              </w:rPr>
              <w:t>Must</w:t>
            </w:r>
          </w:p>
        </w:tc>
      </w:tr>
      <w:tr w:rsidR="00C30351"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C30351" w:rsidRPr="008C63AB" w:rsidRDefault="00306315" w:rsidP="005923F9">
            <w:pPr>
              <w:spacing w:after="0" w:line="360" w:lineRule="auto"/>
              <w:rPr>
                <w:rFonts w:asciiTheme="minorHAnsi" w:hAnsiTheme="minorHAnsi"/>
                <w:b/>
                <w:color w:val="FF0000"/>
              </w:rPr>
            </w:pPr>
            <w:r w:rsidRPr="008C63AB">
              <w:rPr>
                <w:rFonts w:asciiTheme="minorHAnsi" w:hAnsiTheme="minorHAnsi"/>
                <w:b/>
                <w:color w:val="FF0000"/>
              </w:rPr>
              <w:t>BR026</w:t>
            </w:r>
          </w:p>
        </w:tc>
        <w:tc>
          <w:tcPr>
            <w:tcW w:w="7865" w:type="dxa"/>
            <w:vAlign w:val="top"/>
          </w:tcPr>
          <w:p w:rsidR="00C30351" w:rsidRPr="008C63AB" w:rsidRDefault="00C30351" w:rsidP="00C47B45">
            <w:pPr>
              <w:spacing w:after="0" w:line="240" w:lineRule="auto"/>
              <w:rPr>
                <w:rFonts w:asciiTheme="minorHAnsi" w:hAnsiTheme="minorHAnsi"/>
                <w:color w:val="FF0000"/>
              </w:rPr>
            </w:pPr>
            <w:r w:rsidRPr="008C63AB">
              <w:rPr>
                <w:rFonts w:asciiTheme="minorHAnsi" w:hAnsiTheme="minorHAnsi"/>
                <w:color w:val="FF0000"/>
              </w:rPr>
              <w:t xml:space="preserve">The solution shall be </w:t>
            </w:r>
            <w:r w:rsidR="002A476E" w:rsidRPr="008C63AB">
              <w:rPr>
                <w:rFonts w:asciiTheme="minorHAnsi" w:hAnsiTheme="minorHAnsi"/>
                <w:color w:val="FF0000"/>
              </w:rPr>
              <w:t xml:space="preserve">able to store the completed artifact </w:t>
            </w:r>
            <w:r w:rsidR="00C47B45" w:rsidRPr="008C63AB">
              <w:rPr>
                <w:rFonts w:asciiTheme="minorHAnsi" w:hAnsiTheme="minorHAnsi"/>
                <w:color w:val="FF0000"/>
              </w:rPr>
              <w:t xml:space="preserve">electronically </w:t>
            </w:r>
          </w:p>
        </w:tc>
        <w:tc>
          <w:tcPr>
            <w:tcW w:w="996" w:type="dxa"/>
            <w:vAlign w:val="top"/>
          </w:tcPr>
          <w:p w:rsidR="00C30351" w:rsidRPr="008C63AB" w:rsidRDefault="00C30351" w:rsidP="00FF7886">
            <w:pPr>
              <w:spacing w:after="0" w:line="360" w:lineRule="auto"/>
              <w:jc w:val="both"/>
              <w:rPr>
                <w:rFonts w:asciiTheme="minorHAnsi" w:hAnsiTheme="minorHAnsi"/>
                <w:color w:val="FF0000"/>
              </w:rPr>
            </w:pPr>
            <w:r w:rsidRPr="008C63AB">
              <w:rPr>
                <w:rFonts w:asciiTheme="minorHAnsi" w:hAnsiTheme="minorHAnsi"/>
                <w:color w:val="FF0000"/>
              </w:rPr>
              <w:t>Must</w:t>
            </w:r>
          </w:p>
        </w:tc>
      </w:tr>
      <w:tr w:rsidR="00492458"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492458" w:rsidRPr="008C63AB" w:rsidRDefault="00306315" w:rsidP="005923F9">
            <w:pPr>
              <w:spacing w:after="0" w:line="360" w:lineRule="auto"/>
              <w:rPr>
                <w:rFonts w:asciiTheme="minorHAnsi" w:hAnsiTheme="minorHAnsi"/>
                <w:b/>
                <w:color w:val="FF0000"/>
              </w:rPr>
            </w:pPr>
            <w:r w:rsidRPr="008C63AB">
              <w:rPr>
                <w:rFonts w:asciiTheme="minorHAnsi" w:hAnsiTheme="minorHAnsi"/>
                <w:b/>
                <w:color w:val="FF0000"/>
              </w:rPr>
              <w:t>BR027</w:t>
            </w:r>
          </w:p>
        </w:tc>
        <w:tc>
          <w:tcPr>
            <w:tcW w:w="7865" w:type="dxa"/>
            <w:vAlign w:val="top"/>
          </w:tcPr>
          <w:p w:rsidR="00492458" w:rsidRPr="008C63AB" w:rsidRDefault="00492458" w:rsidP="00C47B45">
            <w:pPr>
              <w:spacing w:after="0" w:line="240" w:lineRule="auto"/>
              <w:rPr>
                <w:rFonts w:asciiTheme="minorHAnsi" w:hAnsiTheme="minorHAnsi"/>
                <w:color w:val="FF0000"/>
              </w:rPr>
            </w:pPr>
            <w:r w:rsidRPr="008C63AB">
              <w:rPr>
                <w:rFonts w:asciiTheme="minorHAnsi" w:hAnsiTheme="minorHAnsi"/>
                <w:color w:val="FF0000"/>
              </w:rPr>
              <w:t xml:space="preserve">The solution shall </w:t>
            </w:r>
            <w:r w:rsidR="002A476E" w:rsidRPr="008C63AB">
              <w:rPr>
                <w:rFonts w:asciiTheme="minorHAnsi" w:hAnsiTheme="minorHAnsi"/>
                <w:color w:val="FF0000"/>
              </w:rPr>
              <w:t xml:space="preserve">be able to send the completed artifact </w:t>
            </w:r>
            <w:r w:rsidR="00C47B45" w:rsidRPr="008C63AB">
              <w:rPr>
                <w:rFonts w:asciiTheme="minorHAnsi" w:hAnsiTheme="minorHAnsi"/>
                <w:color w:val="FF0000"/>
              </w:rPr>
              <w:t>electronically, e.g. email as an attachment</w:t>
            </w:r>
          </w:p>
        </w:tc>
        <w:tc>
          <w:tcPr>
            <w:tcW w:w="996" w:type="dxa"/>
            <w:vAlign w:val="top"/>
          </w:tcPr>
          <w:p w:rsidR="00492458" w:rsidRPr="008C63AB" w:rsidRDefault="00492458" w:rsidP="00FF7886">
            <w:pPr>
              <w:spacing w:after="0" w:line="360" w:lineRule="auto"/>
              <w:jc w:val="both"/>
              <w:rPr>
                <w:rFonts w:asciiTheme="minorHAnsi" w:hAnsiTheme="minorHAnsi"/>
                <w:color w:val="FF0000"/>
              </w:rPr>
            </w:pPr>
            <w:r w:rsidRPr="008C63AB">
              <w:rPr>
                <w:rFonts w:asciiTheme="minorHAnsi" w:hAnsiTheme="minorHAnsi"/>
                <w:color w:val="FF0000"/>
              </w:rPr>
              <w:t>Must</w:t>
            </w:r>
          </w:p>
        </w:tc>
      </w:tr>
      <w:tr w:rsidR="00492458"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492458" w:rsidRPr="008C63AB" w:rsidRDefault="00306315" w:rsidP="005923F9">
            <w:pPr>
              <w:spacing w:after="0" w:line="360" w:lineRule="auto"/>
              <w:rPr>
                <w:rFonts w:asciiTheme="minorHAnsi" w:hAnsiTheme="minorHAnsi"/>
                <w:b/>
                <w:color w:val="FF0000"/>
              </w:rPr>
            </w:pPr>
            <w:r w:rsidRPr="008C63AB">
              <w:rPr>
                <w:rFonts w:asciiTheme="minorHAnsi" w:hAnsiTheme="minorHAnsi"/>
                <w:b/>
                <w:color w:val="FF0000"/>
              </w:rPr>
              <w:t>BR028</w:t>
            </w:r>
          </w:p>
        </w:tc>
        <w:tc>
          <w:tcPr>
            <w:tcW w:w="7865" w:type="dxa"/>
            <w:vAlign w:val="top"/>
          </w:tcPr>
          <w:p w:rsidR="00492458" w:rsidRPr="008C63AB" w:rsidRDefault="00492458" w:rsidP="001128F6">
            <w:pPr>
              <w:spacing w:after="0" w:line="240" w:lineRule="auto"/>
              <w:rPr>
                <w:rFonts w:asciiTheme="minorHAnsi" w:hAnsiTheme="minorHAnsi"/>
                <w:color w:val="FF0000"/>
              </w:rPr>
            </w:pPr>
            <w:r w:rsidRPr="008C63AB">
              <w:rPr>
                <w:rFonts w:asciiTheme="minorHAnsi" w:hAnsiTheme="minorHAnsi"/>
                <w:color w:val="FF0000"/>
              </w:rPr>
              <w:t>The solution shall be able to automatically</w:t>
            </w:r>
            <w:r w:rsidR="00D469EB">
              <w:rPr>
                <w:rFonts w:asciiTheme="minorHAnsi" w:hAnsiTheme="minorHAnsi"/>
                <w:color w:val="FF0000"/>
              </w:rPr>
              <w:t xml:space="preserve"> create and attach</w:t>
            </w:r>
            <w:r w:rsidR="001128F6">
              <w:rPr>
                <w:rFonts w:asciiTheme="minorHAnsi" w:hAnsiTheme="minorHAnsi"/>
                <w:color w:val="FF0000"/>
              </w:rPr>
              <w:t xml:space="preserve"> completed forms to</w:t>
            </w:r>
            <w:r w:rsidRPr="008C63AB">
              <w:rPr>
                <w:rFonts w:asciiTheme="minorHAnsi" w:hAnsiTheme="minorHAnsi"/>
                <w:color w:val="FF0000"/>
              </w:rPr>
              <w:t xml:space="preserve"> Service Now</w:t>
            </w:r>
          </w:p>
        </w:tc>
        <w:tc>
          <w:tcPr>
            <w:tcW w:w="996" w:type="dxa"/>
            <w:vAlign w:val="top"/>
          </w:tcPr>
          <w:p w:rsidR="00492458" w:rsidRPr="008C63AB" w:rsidRDefault="00C47B45" w:rsidP="00FF7886">
            <w:pPr>
              <w:spacing w:after="0" w:line="360" w:lineRule="auto"/>
              <w:jc w:val="both"/>
              <w:rPr>
                <w:rFonts w:asciiTheme="minorHAnsi" w:hAnsiTheme="minorHAnsi"/>
                <w:color w:val="FF0000"/>
              </w:rPr>
            </w:pPr>
            <w:r w:rsidRPr="008C63AB">
              <w:rPr>
                <w:rFonts w:asciiTheme="minorHAnsi" w:hAnsiTheme="minorHAnsi"/>
                <w:color w:val="FF0000"/>
              </w:rPr>
              <w:t>Could</w:t>
            </w:r>
          </w:p>
        </w:tc>
      </w:tr>
      <w:tr w:rsidR="002A0431"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2A0431" w:rsidRPr="008C63AB" w:rsidRDefault="00306315" w:rsidP="005923F9">
            <w:pPr>
              <w:spacing w:after="0" w:line="360" w:lineRule="auto"/>
              <w:rPr>
                <w:rFonts w:asciiTheme="minorHAnsi" w:hAnsiTheme="minorHAnsi"/>
                <w:b/>
                <w:color w:val="FF0000"/>
              </w:rPr>
            </w:pPr>
            <w:r w:rsidRPr="008C63AB">
              <w:rPr>
                <w:rFonts w:asciiTheme="minorHAnsi" w:hAnsiTheme="minorHAnsi"/>
                <w:b/>
                <w:color w:val="FF0000"/>
              </w:rPr>
              <w:t>BR029</w:t>
            </w:r>
          </w:p>
        </w:tc>
        <w:tc>
          <w:tcPr>
            <w:tcW w:w="7865" w:type="dxa"/>
            <w:vAlign w:val="top"/>
          </w:tcPr>
          <w:p w:rsidR="002A0431" w:rsidRPr="008C63AB" w:rsidRDefault="002A0431" w:rsidP="00412C78">
            <w:pPr>
              <w:spacing w:after="0" w:line="240" w:lineRule="auto"/>
              <w:rPr>
                <w:rFonts w:asciiTheme="minorHAnsi" w:hAnsiTheme="minorHAnsi"/>
                <w:color w:val="FF0000"/>
              </w:rPr>
            </w:pPr>
            <w:r w:rsidRPr="008C63AB">
              <w:rPr>
                <w:rFonts w:asciiTheme="minorHAnsi" w:hAnsiTheme="minorHAnsi"/>
                <w:color w:val="FF0000"/>
              </w:rPr>
              <w:t xml:space="preserve">The solution shall </w:t>
            </w:r>
            <w:r w:rsidR="00412C78">
              <w:rPr>
                <w:rFonts w:asciiTheme="minorHAnsi" w:hAnsiTheme="minorHAnsi"/>
                <w:color w:val="FF0000"/>
              </w:rPr>
              <w:t>have the option t</w:t>
            </w:r>
            <w:r w:rsidRPr="008C63AB">
              <w:rPr>
                <w:rFonts w:asciiTheme="minorHAnsi" w:hAnsiTheme="minorHAnsi"/>
                <w:color w:val="FF0000"/>
              </w:rPr>
              <w:t xml:space="preserve">o </w:t>
            </w:r>
            <w:r w:rsidR="00412C78" w:rsidRPr="003646C4">
              <w:rPr>
                <w:rFonts w:asciiTheme="minorHAnsi" w:hAnsiTheme="minorHAnsi"/>
                <w:strike/>
                <w:color w:val="FF0000"/>
              </w:rPr>
              <w:t>sign electronically,</w:t>
            </w:r>
            <w:r w:rsidRPr="008C63AB">
              <w:rPr>
                <w:rFonts w:asciiTheme="minorHAnsi" w:hAnsiTheme="minorHAnsi"/>
                <w:color w:val="FF0000"/>
              </w:rPr>
              <w:t xml:space="preserve"> </w:t>
            </w:r>
            <w:r w:rsidR="0077521E" w:rsidRPr="008C63AB">
              <w:rPr>
                <w:rFonts w:asciiTheme="minorHAnsi" w:hAnsiTheme="minorHAnsi"/>
                <w:color w:val="FF0000"/>
              </w:rPr>
              <w:t>print for a physical signature</w:t>
            </w:r>
            <w:r w:rsidR="00412C78">
              <w:rPr>
                <w:rFonts w:asciiTheme="minorHAnsi" w:hAnsiTheme="minorHAnsi"/>
                <w:color w:val="FF0000"/>
              </w:rPr>
              <w:t xml:space="preserve">, </w:t>
            </w:r>
            <w:r w:rsidR="007C7574">
              <w:rPr>
                <w:rFonts w:asciiTheme="minorHAnsi" w:hAnsiTheme="minorHAnsi"/>
                <w:color w:val="FF0000"/>
              </w:rPr>
              <w:t>or save to be sent as an attachment for signature</w:t>
            </w:r>
          </w:p>
        </w:tc>
        <w:tc>
          <w:tcPr>
            <w:tcW w:w="996" w:type="dxa"/>
            <w:vAlign w:val="top"/>
          </w:tcPr>
          <w:p w:rsidR="002A0431" w:rsidRPr="008C63AB" w:rsidRDefault="0077521E" w:rsidP="00FF7886">
            <w:pPr>
              <w:spacing w:after="0" w:line="360" w:lineRule="auto"/>
              <w:jc w:val="both"/>
              <w:rPr>
                <w:rFonts w:asciiTheme="minorHAnsi" w:hAnsiTheme="minorHAnsi"/>
                <w:color w:val="FF0000"/>
              </w:rPr>
            </w:pPr>
            <w:r w:rsidRPr="008C63AB">
              <w:rPr>
                <w:rFonts w:asciiTheme="minorHAnsi" w:hAnsiTheme="minorHAnsi"/>
                <w:color w:val="FF0000"/>
              </w:rPr>
              <w:t>Must</w:t>
            </w:r>
          </w:p>
        </w:tc>
      </w:tr>
      <w:tr w:rsidR="00306315"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306315" w:rsidRPr="008C63AB" w:rsidRDefault="00306315" w:rsidP="005923F9">
            <w:pPr>
              <w:spacing w:after="0" w:line="360" w:lineRule="auto"/>
              <w:rPr>
                <w:rFonts w:asciiTheme="minorHAnsi" w:hAnsiTheme="minorHAnsi"/>
                <w:b/>
                <w:color w:val="FF0000"/>
              </w:rPr>
            </w:pPr>
            <w:r w:rsidRPr="008C63AB">
              <w:rPr>
                <w:rFonts w:asciiTheme="minorHAnsi" w:hAnsiTheme="minorHAnsi"/>
                <w:b/>
                <w:color w:val="FF0000"/>
              </w:rPr>
              <w:t>BR030</w:t>
            </w:r>
          </w:p>
        </w:tc>
        <w:tc>
          <w:tcPr>
            <w:tcW w:w="7865" w:type="dxa"/>
            <w:vAlign w:val="top"/>
          </w:tcPr>
          <w:p w:rsidR="00306315" w:rsidRPr="008C63AB" w:rsidRDefault="00306315" w:rsidP="0075684C">
            <w:pPr>
              <w:spacing w:after="0" w:line="240" w:lineRule="auto"/>
              <w:rPr>
                <w:rFonts w:asciiTheme="minorHAnsi" w:hAnsiTheme="minorHAnsi"/>
                <w:color w:val="FF0000"/>
              </w:rPr>
            </w:pPr>
            <w:r w:rsidRPr="008C63AB">
              <w:rPr>
                <w:rFonts w:asciiTheme="minorHAnsi" w:hAnsiTheme="minorHAnsi"/>
                <w:color w:val="FF0000"/>
              </w:rPr>
              <w:t>The solution shall present the product names of the products the client is agreeing to next to the signature section</w:t>
            </w:r>
          </w:p>
        </w:tc>
        <w:tc>
          <w:tcPr>
            <w:tcW w:w="996" w:type="dxa"/>
            <w:vAlign w:val="top"/>
          </w:tcPr>
          <w:p w:rsidR="00306315" w:rsidRPr="008C63AB" w:rsidRDefault="00306315" w:rsidP="00FF7886">
            <w:pPr>
              <w:spacing w:after="0" w:line="360" w:lineRule="auto"/>
              <w:jc w:val="both"/>
              <w:rPr>
                <w:rFonts w:asciiTheme="minorHAnsi" w:hAnsiTheme="minorHAnsi"/>
                <w:color w:val="FF0000"/>
              </w:rPr>
            </w:pPr>
            <w:r w:rsidRPr="008C63AB">
              <w:rPr>
                <w:rFonts w:asciiTheme="minorHAnsi" w:hAnsiTheme="minorHAnsi"/>
                <w:color w:val="FF0000"/>
              </w:rPr>
              <w:t>Must</w:t>
            </w:r>
          </w:p>
        </w:tc>
      </w:tr>
      <w:tr w:rsidR="00C47B45"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C47B45" w:rsidRPr="008C63AB" w:rsidRDefault="00C47B45" w:rsidP="005923F9">
            <w:pPr>
              <w:spacing w:after="0" w:line="360" w:lineRule="auto"/>
              <w:rPr>
                <w:rFonts w:asciiTheme="minorHAnsi" w:hAnsiTheme="minorHAnsi"/>
                <w:b/>
                <w:color w:val="FF0000"/>
              </w:rPr>
            </w:pPr>
            <w:r w:rsidRPr="008C63AB">
              <w:rPr>
                <w:rFonts w:asciiTheme="minorHAnsi" w:hAnsiTheme="minorHAnsi"/>
                <w:b/>
                <w:color w:val="FF0000"/>
              </w:rPr>
              <w:t>BR031</w:t>
            </w:r>
          </w:p>
        </w:tc>
        <w:tc>
          <w:tcPr>
            <w:tcW w:w="7865" w:type="dxa"/>
            <w:vAlign w:val="top"/>
          </w:tcPr>
          <w:p w:rsidR="00C47B45" w:rsidRPr="008C63AB" w:rsidRDefault="00685CCC" w:rsidP="00685CCC">
            <w:pPr>
              <w:spacing w:after="0" w:line="240" w:lineRule="auto"/>
              <w:rPr>
                <w:rFonts w:asciiTheme="minorHAnsi" w:hAnsiTheme="minorHAnsi"/>
                <w:color w:val="FF0000"/>
              </w:rPr>
            </w:pPr>
            <w:r>
              <w:rPr>
                <w:rFonts w:asciiTheme="minorHAnsi" w:hAnsiTheme="minorHAnsi"/>
                <w:color w:val="FF0000"/>
              </w:rPr>
              <w:t>D</w:t>
            </w:r>
            <w:r w:rsidR="00C47B45" w:rsidRPr="008C63AB">
              <w:rPr>
                <w:rFonts w:asciiTheme="minorHAnsi" w:hAnsiTheme="minorHAnsi"/>
                <w:color w:val="FF0000"/>
              </w:rPr>
              <w:t xml:space="preserve">ocumentation will </w:t>
            </w:r>
            <w:r>
              <w:rPr>
                <w:rFonts w:asciiTheme="minorHAnsi" w:hAnsiTheme="minorHAnsi"/>
                <w:color w:val="FF0000"/>
              </w:rPr>
              <w:t>be stored to allow for</w:t>
            </w:r>
            <w:r w:rsidR="00C47B45" w:rsidRPr="008C63AB">
              <w:rPr>
                <w:rFonts w:asciiTheme="minorHAnsi" w:hAnsiTheme="minorHAnsi"/>
                <w:color w:val="FF0000"/>
              </w:rPr>
              <w:t xml:space="preserve"> future ease of retrieval </w:t>
            </w:r>
          </w:p>
        </w:tc>
        <w:tc>
          <w:tcPr>
            <w:tcW w:w="996" w:type="dxa"/>
            <w:vAlign w:val="top"/>
          </w:tcPr>
          <w:p w:rsidR="00C47B45" w:rsidRPr="008C63AB" w:rsidRDefault="00C47B45" w:rsidP="00FF7886">
            <w:pPr>
              <w:spacing w:after="0" w:line="360" w:lineRule="auto"/>
              <w:jc w:val="both"/>
              <w:rPr>
                <w:rFonts w:asciiTheme="minorHAnsi" w:hAnsiTheme="minorHAnsi"/>
                <w:color w:val="FF0000"/>
              </w:rPr>
            </w:pPr>
            <w:r w:rsidRPr="008C63AB">
              <w:rPr>
                <w:rFonts w:asciiTheme="minorHAnsi" w:hAnsiTheme="minorHAnsi"/>
                <w:color w:val="FF0000"/>
              </w:rPr>
              <w:t>Must</w:t>
            </w:r>
          </w:p>
        </w:tc>
      </w:tr>
      <w:tr w:rsidR="00B07696"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B07696" w:rsidRPr="008C63AB" w:rsidRDefault="00B07696" w:rsidP="005923F9">
            <w:pPr>
              <w:spacing w:after="0" w:line="360" w:lineRule="auto"/>
              <w:rPr>
                <w:rFonts w:asciiTheme="minorHAnsi" w:hAnsiTheme="minorHAnsi"/>
                <w:b/>
                <w:color w:val="FF0000"/>
              </w:rPr>
            </w:pPr>
            <w:r>
              <w:rPr>
                <w:rFonts w:asciiTheme="minorHAnsi" w:hAnsiTheme="minorHAnsi"/>
                <w:b/>
                <w:color w:val="FF0000"/>
              </w:rPr>
              <w:t>BR032</w:t>
            </w:r>
          </w:p>
        </w:tc>
        <w:tc>
          <w:tcPr>
            <w:tcW w:w="7865" w:type="dxa"/>
            <w:vAlign w:val="top"/>
          </w:tcPr>
          <w:p w:rsidR="00B07696" w:rsidRDefault="00B07696" w:rsidP="00685CCC">
            <w:pPr>
              <w:spacing w:after="0" w:line="240" w:lineRule="auto"/>
              <w:rPr>
                <w:rFonts w:asciiTheme="minorHAnsi" w:hAnsiTheme="minorHAnsi"/>
                <w:color w:val="FF0000"/>
              </w:rPr>
            </w:pPr>
            <w:r>
              <w:rPr>
                <w:rFonts w:asciiTheme="minorHAnsi" w:hAnsiTheme="minorHAnsi"/>
                <w:color w:val="FF0000"/>
              </w:rPr>
              <w:t>The solution shall ensure that all required information is colle</w:t>
            </w:r>
            <w:r w:rsidR="00BF5F31">
              <w:rPr>
                <w:rFonts w:asciiTheme="minorHAnsi" w:hAnsiTheme="minorHAnsi"/>
                <w:color w:val="FF0000"/>
              </w:rPr>
              <w:t>cted based on the products the client selects</w:t>
            </w:r>
          </w:p>
        </w:tc>
        <w:tc>
          <w:tcPr>
            <w:tcW w:w="996" w:type="dxa"/>
            <w:vAlign w:val="top"/>
          </w:tcPr>
          <w:p w:rsidR="00B07696" w:rsidRPr="008C63AB" w:rsidRDefault="00B07696" w:rsidP="00FF7886">
            <w:pPr>
              <w:spacing w:after="0" w:line="360" w:lineRule="auto"/>
              <w:jc w:val="both"/>
              <w:rPr>
                <w:rFonts w:asciiTheme="minorHAnsi" w:hAnsiTheme="minorHAnsi"/>
                <w:color w:val="FF0000"/>
              </w:rPr>
            </w:pPr>
            <w:r>
              <w:rPr>
                <w:rFonts w:asciiTheme="minorHAnsi" w:hAnsiTheme="minorHAnsi"/>
                <w:color w:val="FF0000"/>
              </w:rPr>
              <w:t>Must</w:t>
            </w:r>
          </w:p>
        </w:tc>
      </w:tr>
      <w:tr w:rsidR="00F42DC4"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F42DC4" w:rsidRDefault="00F42DC4" w:rsidP="005923F9">
            <w:pPr>
              <w:spacing w:after="0" w:line="360" w:lineRule="auto"/>
              <w:rPr>
                <w:rFonts w:asciiTheme="minorHAnsi" w:hAnsiTheme="minorHAnsi"/>
                <w:b/>
                <w:color w:val="FF0000"/>
              </w:rPr>
            </w:pPr>
            <w:r>
              <w:rPr>
                <w:rFonts w:asciiTheme="minorHAnsi" w:hAnsiTheme="minorHAnsi"/>
                <w:b/>
                <w:color w:val="FF0000"/>
              </w:rPr>
              <w:t>BR033</w:t>
            </w:r>
          </w:p>
        </w:tc>
        <w:tc>
          <w:tcPr>
            <w:tcW w:w="7865" w:type="dxa"/>
            <w:vAlign w:val="top"/>
          </w:tcPr>
          <w:p w:rsidR="00F42DC4" w:rsidRDefault="00F42DC4" w:rsidP="00F42DC4">
            <w:pPr>
              <w:spacing w:after="0" w:line="240" w:lineRule="auto"/>
              <w:rPr>
                <w:rFonts w:asciiTheme="minorHAnsi" w:hAnsiTheme="minorHAnsi"/>
                <w:color w:val="FF0000"/>
              </w:rPr>
            </w:pPr>
            <w:r>
              <w:rPr>
                <w:rFonts w:asciiTheme="minorHAnsi" w:hAnsiTheme="minorHAnsi"/>
                <w:color w:val="FF0000"/>
              </w:rPr>
              <w:t xml:space="preserve">The solution shall ensure that all dates are easily entered </w:t>
            </w:r>
          </w:p>
        </w:tc>
        <w:tc>
          <w:tcPr>
            <w:tcW w:w="996" w:type="dxa"/>
            <w:vAlign w:val="top"/>
          </w:tcPr>
          <w:p w:rsidR="00F42DC4" w:rsidRDefault="00F42DC4" w:rsidP="00FF7886">
            <w:pPr>
              <w:spacing w:after="0" w:line="360" w:lineRule="auto"/>
              <w:jc w:val="both"/>
              <w:rPr>
                <w:rFonts w:asciiTheme="minorHAnsi" w:hAnsiTheme="minorHAnsi"/>
                <w:color w:val="FF0000"/>
              </w:rPr>
            </w:pPr>
            <w:r>
              <w:rPr>
                <w:rFonts w:asciiTheme="minorHAnsi" w:hAnsiTheme="minorHAnsi"/>
                <w:color w:val="FF0000"/>
              </w:rPr>
              <w:t>Must</w:t>
            </w:r>
          </w:p>
        </w:tc>
      </w:tr>
      <w:tr w:rsidR="00F42DC4"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F42DC4" w:rsidRDefault="00F42DC4" w:rsidP="005923F9">
            <w:pPr>
              <w:spacing w:after="0" w:line="360" w:lineRule="auto"/>
              <w:rPr>
                <w:rFonts w:asciiTheme="minorHAnsi" w:hAnsiTheme="minorHAnsi"/>
                <w:b/>
                <w:color w:val="FF0000"/>
              </w:rPr>
            </w:pPr>
            <w:r>
              <w:rPr>
                <w:rFonts w:asciiTheme="minorHAnsi" w:hAnsiTheme="minorHAnsi"/>
                <w:b/>
                <w:color w:val="FF0000"/>
              </w:rPr>
              <w:t>BR034</w:t>
            </w:r>
          </w:p>
        </w:tc>
        <w:tc>
          <w:tcPr>
            <w:tcW w:w="7865" w:type="dxa"/>
            <w:vAlign w:val="top"/>
          </w:tcPr>
          <w:p w:rsidR="00F42DC4" w:rsidRDefault="00F42DC4" w:rsidP="00F42DC4">
            <w:pPr>
              <w:spacing w:after="0" w:line="240" w:lineRule="auto"/>
              <w:rPr>
                <w:rFonts w:asciiTheme="minorHAnsi" w:hAnsiTheme="minorHAnsi"/>
                <w:color w:val="FF0000"/>
              </w:rPr>
            </w:pPr>
            <w:r>
              <w:rPr>
                <w:rFonts w:asciiTheme="minorHAnsi" w:hAnsiTheme="minorHAnsi"/>
                <w:color w:val="FF0000"/>
              </w:rPr>
              <w:t>The solution shall ensure that all dates are stored consistently</w:t>
            </w:r>
          </w:p>
        </w:tc>
        <w:tc>
          <w:tcPr>
            <w:tcW w:w="996" w:type="dxa"/>
            <w:vAlign w:val="top"/>
          </w:tcPr>
          <w:p w:rsidR="00F42DC4" w:rsidRDefault="00F42DC4" w:rsidP="00FF7886">
            <w:pPr>
              <w:spacing w:after="0" w:line="360" w:lineRule="auto"/>
              <w:jc w:val="both"/>
              <w:rPr>
                <w:rFonts w:asciiTheme="minorHAnsi" w:hAnsiTheme="minorHAnsi"/>
                <w:color w:val="FF0000"/>
              </w:rPr>
            </w:pPr>
            <w:r>
              <w:rPr>
                <w:rFonts w:asciiTheme="minorHAnsi" w:hAnsiTheme="minorHAnsi"/>
                <w:color w:val="FF0000"/>
              </w:rPr>
              <w:t>Must</w:t>
            </w:r>
          </w:p>
        </w:tc>
      </w:tr>
      <w:tr w:rsidR="00EC26FF"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EC26FF" w:rsidRPr="00EC26FF" w:rsidRDefault="00EC26FF" w:rsidP="005923F9">
            <w:pPr>
              <w:spacing w:after="0" w:line="360" w:lineRule="auto"/>
              <w:rPr>
                <w:rFonts w:asciiTheme="minorHAnsi" w:hAnsiTheme="minorHAnsi"/>
                <w:b/>
                <w:color w:val="FFC000"/>
              </w:rPr>
            </w:pPr>
            <w:r w:rsidRPr="00EC26FF">
              <w:rPr>
                <w:rFonts w:asciiTheme="minorHAnsi" w:hAnsiTheme="minorHAnsi"/>
                <w:b/>
                <w:color w:val="FFC000"/>
              </w:rPr>
              <w:t>BR035</w:t>
            </w:r>
          </w:p>
        </w:tc>
        <w:tc>
          <w:tcPr>
            <w:tcW w:w="7865" w:type="dxa"/>
            <w:vAlign w:val="top"/>
          </w:tcPr>
          <w:p w:rsidR="00EC26FF" w:rsidRPr="00EC26FF" w:rsidRDefault="00EC26FF" w:rsidP="00F42DC4">
            <w:pPr>
              <w:spacing w:after="0" w:line="240" w:lineRule="auto"/>
              <w:rPr>
                <w:rFonts w:asciiTheme="minorHAnsi" w:hAnsiTheme="minorHAnsi"/>
                <w:color w:val="FFC000"/>
              </w:rPr>
            </w:pPr>
            <w:r w:rsidRPr="00EC26FF">
              <w:rPr>
                <w:rFonts w:asciiTheme="minorHAnsi" w:hAnsiTheme="minorHAnsi"/>
                <w:color w:val="FFC000"/>
              </w:rPr>
              <w:t>The solution shall ensure that a copy of the form with editable information is saved</w:t>
            </w:r>
          </w:p>
        </w:tc>
        <w:tc>
          <w:tcPr>
            <w:tcW w:w="996" w:type="dxa"/>
            <w:vAlign w:val="top"/>
          </w:tcPr>
          <w:p w:rsidR="00EC26FF" w:rsidRPr="00EC26FF" w:rsidRDefault="00EC26FF" w:rsidP="00FF7886">
            <w:pPr>
              <w:spacing w:after="0" w:line="360" w:lineRule="auto"/>
              <w:jc w:val="both"/>
              <w:rPr>
                <w:rFonts w:asciiTheme="minorHAnsi" w:hAnsiTheme="minorHAnsi"/>
                <w:color w:val="FFC000"/>
              </w:rPr>
            </w:pPr>
            <w:r w:rsidRPr="00EC26FF">
              <w:rPr>
                <w:rFonts w:asciiTheme="minorHAnsi" w:hAnsiTheme="minorHAnsi"/>
                <w:color w:val="FFC000"/>
              </w:rPr>
              <w:t>Must</w:t>
            </w:r>
          </w:p>
        </w:tc>
      </w:tr>
      <w:tr w:rsidR="00C93280"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C93280" w:rsidRPr="00EC26FF" w:rsidRDefault="00C93280" w:rsidP="005923F9">
            <w:pPr>
              <w:spacing w:after="0" w:line="360" w:lineRule="auto"/>
              <w:rPr>
                <w:rFonts w:asciiTheme="minorHAnsi" w:hAnsiTheme="minorHAnsi"/>
                <w:b/>
                <w:color w:val="FFC000"/>
              </w:rPr>
            </w:pPr>
            <w:r>
              <w:rPr>
                <w:rFonts w:asciiTheme="minorHAnsi" w:hAnsiTheme="minorHAnsi"/>
                <w:b/>
                <w:color w:val="FFC000"/>
              </w:rPr>
              <w:t>BR036</w:t>
            </w:r>
          </w:p>
        </w:tc>
        <w:tc>
          <w:tcPr>
            <w:tcW w:w="7865" w:type="dxa"/>
            <w:vAlign w:val="top"/>
          </w:tcPr>
          <w:p w:rsidR="00C93280" w:rsidRPr="00EC26FF" w:rsidRDefault="00C93280" w:rsidP="00F42DC4">
            <w:pPr>
              <w:spacing w:after="0" w:line="240" w:lineRule="auto"/>
              <w:rPr>
                <w:rFonts w:asciiTheme="minorHAnsi" w:hAnsiTheme="minorHAnsi"/>
                <w:color w:val="FFC000"/>
              </w:rPr>
            </w:pPr>
            <w:r>
              <w:rPr>
                <w:rFonts w:asciiTheme="minorHAnsi" w:hAnsiTheme="minorHAnsi"/>
                <w:color w:val="FFC000"/>
              </w:rPr>
              <w:t>The solution shall ensure information entered into the form is stored</w:t>
            </w:r>
            <w:r w:rsidR="001B4B6E">
              <w:rPr>
                <w:rFonts w:asciiTheme="minorHAnsi" w:hAnsiTheme="minorHAnsi"/>
                <w:color w:val="FFC000"/>
              </w:rPr>
              <w:t xml:space="preserve"> at regular intervals</w:t>
            </w:r>
          </w:p>
        </w:tc>
        <w:tc>
          <w:tcPr>
            <w:tcW w:w="996" w:type="dxa"/>
            <w:vAlign w:val="top"/>
          </w:tcPr>
          <w:p w:rsidR="00C93280" w:rsidRPr="00EC26FF" w:rsidRDefault="00C93280" w:rsidP="00FF7886">
            <w:pPr>
              <w:spacing w:after="0" w:line="360" w:lineRule="auto"/>
              <w:jc w:val="both"/>
              <w:rPr>
                <w:rFonts w:asciiTheme="minorHAnsi" w:hAnsiTheme="minorHAnsi"/>
                <w:color w:val="FFC000"/>
              </w:rPr>
            </w:pPr>
            <w:r>
              <w:rPr>
                <w:rFonts w:asciiTheme="minorHAnsi" w:hAnsiTheme="minorHAnsi"/>
                <w:color w:val="FFC000"/>
              </w:rPr>
              <w:t>Could</w:t>
            </w:r>
          </w:p>
        </w:tc>
      </w:tr>
      <w:tr w:rsidR="00284C81"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284C81" w:rsidRPr="00284C81" w:rsidRDefault="00284C81" w:rsidP="005923F9">
            <w:pPr>
              <w:spacing w:after="0" w:line="360" w:lineRule="auto"/>
              <w:rPr>
                <w:rFonts w:asciiTheme="minorHAnsi" w:hAnsiTheme="minorHAnsi"/>
                <w:b/>
                <w:color w:val="00B0F0"/>
              </w:rPr>
            </w:pPr>
            <w:r w:rsidRPr="00284C81">
              <w:rPr>
                <w:rFonts w:asciiTheme="minorHAnsi" w:hAnsiTheme="minorHAnsi"/>
                <w:b/>
                <w:color w:val="00B0F0"/>
              </w:rPr>
              <w:t>BR037</w:t>
            </w:r>
          </w:p>
        </w:tc>
        <w:tc>
          <w:tcPr>
            <w:tcW w:w="7865" w:type="dxa"/>
            <w:vAlign w:val="top"/>
          </w:tcPr>
          <w:p w:rsidR="00284C81" w:rsidRPr="00284C81" w:rsidRDefault="00284C81" w:rsidP="00F42DC4">
            <w:pPr>
              <w:spacing w:after="0" w:line="240" w:lineRule="auto"/>
              <w:rPr>
                <w:rFonts w:asciiTheme="minorHAnsi" w:hAnsiTheme="minorHAnsi"/>
                <w:color w:val="00B0F0"/>
              </w:rPr>
            </w:pPr>
            <w:r w:rsidRPr="00284C81">
              <w:rPr>
                <w:rFonts w:asciiTheme="minorHAnsi" w:hAnsiTheme="minorHAnsi"/>
                <w:color w:val="00B0F0"/>
              </w:rPr>
              <w:t>The solution shall require each individual Authorized Signing Office to only sign once</w:t>
            </w:r>
          </w:p>
        </w:tc>
        <w:tc>
          <w:tcPr>
            <w:tcW w:w="996" w:type="dxa"/>
            <w:vAlign w:val="top"/>
          </w:tcPr>
          <w:p w:rsidR="00284C81" w:rsidRPr="00284C81" w:rsidRDefault="00284C81" w:rsidP="00FF7886">
            <w:pPr>
              <w:spacing w:after="0" w:line="360" w:lineRule="auto"/>
              <w:jc w:val="both"/>
              <w:rPr>
                <w:rFonts w:asciiTheme="minorHAnsi" w:hAnsiTheme="minorHAnsi"/>
                <w:color w:val="00B0F0"/>
              </w:rPr>
            </w:pPr>
            <w:r w:rsidRPr="00284C81">
              <w:rPr>
                <w:rFonts w:asciiTheme="minorHAnsi" w:hAnsiTheme="minorHAnsi"/>
                <w:color w:val="00B0F0"/>
              </w:rPr>
              <w:t>Must</w:t>
            </w:r>
          </w:p>
        </w:tc>
      </w:tr>
      <w:tr w:rsidR="00D344BE" w:rsidRPr="002407D2" w:rsidTr="00FF7886">
        <w:trPr>
          <w:cnfStyle w:val="000000010000" w:firstRow="0" w:lastRow="0" w:firstColumn="0" w:lastColumn="0" w:oddVBand="0" w:evenVBand="0" w:oddHBand="0" w:evenHBand="1" w:firstRowFirstColumn="0" w:firstRowLastColumn="0" w:lastRowFirstColumn="0" w:lastRowLastColumn="0"/>
          <w:trHeight w:val="352"/>
        </w:trPr>
        <w:tc>
          <w:tcPr>
            <w:tcW w:w="1124" w:type="dxa"/>
            <w:vAlign w:val="top"/>
          </w:tcPr>
          <w:p w:rsidR="00D344BE" w:rsidRPr="00D344BE" w:rsidRDefault="00D344BE" w:rsidP="005923F9">
            <w:pPr>
              <w:spacing w:after="0" w:line="360" w:lineRule="auto"/>
              <w:rPr>
                <w:rFonts w:asciiTheme="minorHAnsi" w:hAnsiTheme="minorHAnsi"/>
                <w:b/>
                <w:color w:val="7030A0"/>
              </w:rPr>
            </w:pPr>
            <w:r w:rsidRPr="00D344BE">
              <w:rPr>
                <w:rFonts w:asciiTheme="minorHAnsi" w:hAnsiTheme="minorHAnsi"/>
                <w:b/>
                <w:color w:val="7030A0"/>
              </w:rPr>
              <w:t>BR038</w:t>
            </w:r>
          </w:p>
        </w:tc>
        <w:tc>
          <w:tcPr>
            <w:tcW w:w="7865" w:type="dxa"/>
            <w:vAlign w:val="top"/>
          </w:tcPr>
          <w:p w:rsidR="00D344BE" w:rsidRPr="00D344BE" w:rsidRDefault="00D344BE" w:rsidP="00F42DC4">
            <w:pPr>
              <w:spacing w:after="0" w:line="240" w:lineRule="auto"/>
              <w:rPr>
                <w:rFonts w:asciiTheme="minorHAnsi" w:hAnsiTheme="minorHAnsi"/>
                <w:color w:val="7030A0"/>
              </w:rPr>
            </w:pPr>
            <w:r w:rsidRPr="00D344BE">
              <w:rPr>
                <w:rFonts w:asciiTheme="minorHAnsi" w:hAnsiTheme="minorHAnsi"/>
                <w:color w:val="7030A0"/>
              </w:rPr>
              <w:t>The solution shall have one consolidated Cash Management Support review section</w:t>
            </w:r>
          </w:p>
        </w:tc>
        <w:tc>
          <w:tcPr>
            <w:tcW w:w="996" w:type="dxa"/>
            <w:vAlign w:val="top"/>
          </w:tcPr>
          <w:p w:rsidR="00D344BE" w:rsidRPr="00D344BE" w:rsidRDefault="00D344BE" w:rsidP="00FF7886">
            <w:pPr>
              <w:spacing w:after="0" w:line="360" w:lineRule="auto"/>
              <w:jc w:val="both"/>
              <w:rPr>
                <w:rFonts w:asciiTheme="minorHAnsi" w:hAnsiTheme="minorHAnsi"/>
                <w:color w:val="7030A0"/>
              </w:rPr>
            </w:pPr>
            <w:r w:rsidRPr="00D344BE">
              <w:rPr>
                <w:rFonts w:asciiTheme="minorHAnsi" w:hAnsiTheme="minorHAnsi"/>
                <w:color w:val="7030A0"/>
              </w:rPr>
              <w:t>Must</w:t>
            </w:r>
          </w:p>
        </w:tc>
      </w:tr>
      <w:tr w:rsidR="00C354F1" w:rsidRPr="002407D2" w:rsidTr="00FF7886">
        <w:trPr>
          <w:cnfStyle w:val="000000100000" w:firstRow="0" w:lastRow="0" w:firstColumn="0" w:lastColumn="0" w:oddVBand="0" w:evenVBand="0" w:oddHBand="1" w:evenHBand="0" w:firstRowFirstColumn="0" w:firstRowLastColumn="0" w:lastRowFirstColumn="0" w:lastRowLastColumn="0"/>
          <w:trHeight w:val="352"/>
        </w:trPr>
        <w:tc>
          <w:tcPr>
            <w:tcW w:w="1124" w:type="dxa"/>
            <w:vAlign w:val="top"/>
          </w:tcPr>
          <w:p w:rsidR="00C354F1" w:rsidRPr="00D344BE" w:rsidRDefault="00C354F1" w:rsidP="005923F9">
            <w:pPr>
              <w:spacing w:after="0" w:line="360" w:lineRule="auto"/>
              <w:rPr>
                <w:rFonts w:asciiTheme="minorHAnsi" w:hAnsiTheme="minorHAnsi"/>
                <w:b/>
                <w:color w:val="7030A0"/>
              </w:rPr>
            </w:pPr>
            <w:r>
              <w:rPr>
                <w:rFonts w:asciiTheme="minorHAnsi" w:hAnsiTheme="minorHAnsi"/>
                <w:b/>
                <w:color w:val="7030A0"/>
              </w:rPr>
              <w:t>BR039</w:t>
            </w:r>
          </w:p>
        </w:tc>
        <w:tc>
          <w:tcPr>
            <w:tcW w:w="7865" w:type="dxa"/>
            <w:vAlign w:val="top"/>
          </w:tcPr>
          <w:p w:rsidR="00C354F1" w:rsidRPr="00D344BE" w:rsidRDefault="00C354F1" w:rsidP="00F42DC4">
            <w:pPr>
              <w:spacing w:after="0" w:line="240" w:lineRule="auto"/>
              <w:rPr>
                <w:rFonts w:asciiTheme="minorHAnsi" w:hAnsiTheme="minorHAnsi"/>
                <w:color w:val="7030A0"/>
              </w:rPr>
            </w:pPr>
            <w:r>
              <w:rPr>
                <w:rFonts w:asciiTheme="minorHAnsi" w:hAnsiTheme="minorHAnsi"/>
                <w:color w:val="7030A0"/>
              </w:rPr>
              <w:t>The solution shall provide all information gathered to the client</w:t>
            </w:r>
          </w:p>
        </w:tc>
        <w:tc>
          <w:tcPr>
            <w:tcW w:w="996" w:type="dxa"/>
            <w:vAlign w:val="top"/>
          </w:tcPr>
          <w:p w:rsidR="00C354F1" w:rsidRPr="00D344BE" w:rsidRDefault="00C354F1" w:rsidP="00FF7886">
            <w:pPr>
              <w:spacing w:after="0" w:line="360" w:lineRule="auto"/>
              <w:jc w:val="both"/>
              <w:rPr>
                <w:rFonts w:asciiTheme="minorHAnsi" w:hAnsiTheme="minorHAnsi"/>
                <w:color w:val="7030A0"/>
              </w:rPr>
            </w:pPr>
            <w:r>
              <w:rPr>
                <w:rFonts w:asciiTheme="minorHAnsi" w:hAnsiTheme="minorHAnsi"/>
                <w:color w:val="7030A0"/>
              </w:rPr>
              <w:t>Must</w:t>
            </w:r>
          </w:p>
        </w:tc>
      </w:tr>
    </w:tbl>
    <w:p w:rsidR="00E907E0" w:rsidRPr="002407D2" w:rsidRDefault="00E907E0" w:rsidP="005923F9">
      <w:pPr>
        <w:pStyle w:val="Heading2"/>
        <w:keepNext/>
        <w:keepLines/>
        <w:numPr>
          <w:ilvl w:val="1"/>
          <w:numId w:val="9"/>
        </w:numPr>
        <w:spacing w:before="240" w:after="120" w:line="360" w:lineRule="auto"/>
        <w:rPr>
          <w:rFonts w:asciiTheme="minorHAnsi" w:hAnsiTheme="minorHAnsi"/>
        </w:rPr>
      </w:pPr>
      <w:bookmarkStart w:id="80" w:name="_Toc513790414"/>
      <w:bookmarkStart w:id="81" w:name="_Toc290994536"/>
      <w:r w:rsidRPr="002407D2">
        <w:rPr>
          <w:rFonts w:asciiTheme="minorHAnsi" w:hAnsiTheme="minorHAnsi"/>
        </w:rPr>
        <w:t>Regulatory Requirements</w:t>
      </w:r>
      <w:bookmarkEnd w:id="80"/>
    </w:p>
    <w:tbl>
      <w:tblPr>
        <w:tblStyle w:val="Corporate"/>
        <w:tblW w:w="0" w:type="auto"/>
        <w:tblLook w:val="0420" w:firstRow="1" w:lastRow="0" w:firstColumn="0" w:lastColumn="0" w:noHBand="0" w:noVBand="1"/>
      </w:tblPr>
      <w:tblGrid>
        <w:gridCol w:w="1124"/>
        <w:gridCol w:w="7865"/>
        <w:gridCol w:w="996"/>
      </w:tblGrid>
      <w:tr w:rsidR="00640E04" w:rsidRPr="002407D2" w:rsidTr="00FF7886">
        <w:trPr>
          <w:cnfStyle w:val="100000000000" w:firstRow="1" w:lastRow="0" w:firstColumn="0" w:lastColumn="0" w:oddVBand="0" w:evenVBand="0" w:oddHBand="0" w:evenHBand="0" w:firstRowFirstColumn="0" w:firstRowLastColumn="0" w:lastRowFirstColumn="0" w:lastRowLastColumn="0"/>
          <w:trHeight w:val="352"/>
        </w:trPr>
        <w:tc>
          <w:tcPr>
            <w:tcW w:w="1124" w:type="dxa"/>
          </w:tcPr>
          <w:p w:rsidR="00640E04" w:rsidRPr="009F15EB" w:rsidRDefault="00640E04" w:rsidP="00A92D68">
            <w:pPr>
              <w:spacing w:after="0" w:line="360" w:lineRule="auto"/>
              <w:rPr>
                <w:rFonts w:asciiTheme="minorHAnsi" w:hAnsiTheme="minorHAnsi" w:cs="Tahoma"/>
                <w:b w:val="0"/>
              </w:rPr>
            </w:pPr>
            <w:r w:rsidRPr="009F15EB">
              <w:rPr>
                <w:rFonts w:asciiTheme="minorHAnsi" w:hAnsiTheme="minorHAnsi" w:cs="Tahoma"/>
                <w:b w:val="0"/>
              </w:rPr>
              <w:t>ID</w:t>
            </w:r>
          </w:p>
        </w:tc>
        <w:tc>
          <w:tcPr>
            <w:tcW w:w="7865" w:type="dxa"/>
          </w:tcPr>
          <w:p w:rsidR="00640E04" w:rsidRPr="009F15EB" w:rsidRDefault="00640E04" w:rsidP="00A92D68">
            <w:pPr>
              <w:spacing w:after="0" w:line="360" w:lineRule="auto"/>
              <w:rPr>
                <w:rFonts w:asciiTheme="minorHAnsi" w:hAnsiTheme="minorHAnsi" w:cs="Tahoma"/>
                <w:b w:val="0"/>
              </w:rPr>
            </w:pPr>
            <w:r w:rsidRPr="009F15EB">
              <w:rPr>
                <w:rFonts w:asciiTheme="minorHAnsi" w:hAnsiTheme="minorHAnsi" w:cs="Tahoma"/>
                <w:b w:val="0"/>
              </w:rPr>
              <w:t>Requirements Description</w:t>
            </w:r>
          </w:p>
        </w:tc>
        <w:tc>
          <w:tcPr>
            <w:tcW w:w="996" w:type="dxa"/>
          </w:tcPr>
          <w:p w:rsidR="00640E04" w:rsidRPr="009F15EB" w:rsidRDefault="00640E04" w:rsidP="00A92D68">
            <w:pPr>
              <w:spacing w:after="0" w:line="360" w:lineRule="auto"/>
              <w:rPr>
                <w:rFonts w:asciiTheme="minorHAnsi" w:hAnsiTheme="minorHAnsi" w:cs="Tahoma"/>
                <w:b w:val="0"/>
              </w:rPr>
            </w:pPr>
            <w:r w:rsidRPr="009F15EB">
              <w:rPr>
                <w:rFonts w:asciiTheme="minorHAnsi" w:hAnsiTheme="minorHAnsi" w:cs="Tahoma"/>
                <w:b w:val="0"/>
              </w:rPr>
              <w:t>Priority</w:t>
            </w:r>
          </w:p>
        </w:tc>
      </w:tr>
      <w:tr w:rsidR="00640E04" w:rsidRPr="002407D2" w:rsidTr="00FF7886">
        <w:trPr>
          <w:cnfStyle w:val="000000100000" w:firstRow="0" w:lastRow="0" w:firstColumn="0" w:lastColumn="0" w:oddVBand="0" w:evenVBand="0" w:oddHBand="1" w:evenHBand="0" w:firstRowFirstColumn="0" w:firstRowLastColumn="0" w:lastRowFirstColumn="0" w:lastRowLastColumn="0"/>
          <w:trHeight w:val="578"/>
        </w:trPr>
        <w:tc>
          <w:tcPr>
            <w:tcW w:w="1124" w:type="dxa"/>
          </w:tcPr>
          <w:p w:rsidR="00640E04" w:rsidRPr="00FC50AD" w:rsidRDefault="00917456" w:rsidP="00A92D68">
            <w:pPr>
              <w:spacing w:after="0" w:line="360" w:lineRule="auto"/>
              <w:rPr>
                <w:rFonts w:asciiTheme="minorHAnsi" w:hAnsiTheme="minorHAnsi" w:cs="Tahoma"/>
                <w:b/>
              </w:rPr>
            </w:pPr>
            <w:r w:rsidRPr="00FC50AD">
              <w:rPr>
                <w:rFonts w:asciiTheme="minorHAnsi" w:hAnsiTheme="minorHAnsi" w:cs="Tahoma"/>
                <w:b/>
              </w:rPr>
              <w:t>REG001</w:t>
            </w:r>
          </w:p>
        </w:tc>
        <w:tc>
          <w:tcPr>
            <w:tcW w:w="7865" w:type="dxa"/>
          </w:tcPr>
          <w:p w:rsidR="00640E04" w:rsidRPr="00AB5D7A" w:rsidRDefault="00917456" w:rsidP="00FC50AD">
            <w:pPr>
              <w:spacing w:after="0" w:line="240" w:lineRule="auto"/>
              <w:rPr>
                <w:rFonts w:asciiTheme="minorHAnsi" w:hAnsiTheme="minorHAnsi" w:cs="Tahoma"/>
              </w:rPr>
            </w:pPr>
            <w:r w:rsidRPr="00AB5D7A">
              <w:rPr>
                <w:rFonts w:asciiTheme="minorHAnsi" w:hAnsiTheme="minorHAnsi" w:cs="Tahoma"/>
              </w:rPr>
              <w:t>Existing regulatory requirements regarding the data within the onboarding forms will be transfer</w:t>
            </w:r>
            <w:r w:rsidR="00FC50AD">
              <w:rPr>
                <w:rFonts w:asciiTheme="minorHAnsi" w:hAnsiTheme="minorHAnsi" w:cs="Tahoma"/>
              </w:rPr>
              <w:t>red to the new form/application</w:t>
            </w:r>
          </w:p>
        </w:tc>
        <w:tc>
          <w:tcPr>
            <w:tcW w:w="996" w:type="dxa"/>
          </w:tcPr>
          <w:p w:rsidR="00640E04" w:rsidRPr="00AB5D7A" w:rsidRDefault="00917456" w:rsidP="00A92D68">
            <w:pPr>
              <w:spacing w:after="0" w:line="360" w:lineRule="auto"/>
              <w:rPr>
                <w:rFonts w:asciiTheme="minorHAnsi" w:hAnsiTheme="minorHAnsi" w:cs="Tahoma"/>
              </w:rPr>
            </w:pPr>
            <w:r w:rsidRPr="00AB5D7A">
              <w:rPr>
                <w:rFonts w:asciiTheme="minorHAnsi" w:hAnsiTheme="minorHAnsi" w:cs="Tahoma"/>
              </w:rPr>
              <w:t>Must</w:t>
            </w:r>
          </w:p>
        </w:tc>
      </w:tr>
    </w:tbl>
    <w:p w:rsidR="00E907E0" w:rsidRPr="002407D2" w:rsidRDefault="00E907E0" w:rsidP="005923F9">
      <w:pPr>
        <w:pStyle w:val="Heading2"/>
        <w:keepNext/>
        <w:keepLines/>
        <w:numPr>
          <w:ilvl w:val="1"/>
          <w:numId w:val="9"/>
        </w:numPr>
        <w:spacing w:before="240" w:after="120" w:line="360" w:lineRule="auto"/>
        <w:rPr>
          <w:rFonts w:asciiTheme="minorHAnsi" w:hAnsiTheme="minorHAnsi"/>
        </w:rPr>
      </w:pPr>
      <w:bookmarkStart w:id="82" w:name="_Toc513790415"/>
      <w:r w:rsidRPr="002407D2">
        <w:rPr>
          <w:rFonts w:asciiTheme="minorHAnsi" w:hAnsiTheme="minorHAnsi"/>
        </w:rPr>
        <w:t>Stakeholder Requirements</w:t>
      </w:r>
      <w:bookmarkEnd w:id="81"/>
      <w:bookmarkEnd w:id="82"/>
    </w:p>
    <w:tbl>
      <w:tblPr>
        <w:tblStyle w:val="Corporate"/>
        <w:tblW w:w="0" w:type="auto"/>
        <w:tblLook w:val="0420" w:firstRow="1" w:lastRow="0" w:firstColumn="0" w:lastColumn="0" w:noHBand="0" w:noVBand="1"/>
      </w:tblPr>
      <w:tblGrid>
        <w:gridCol w:w="1127"/>
        <w:gridCol w:w="7862"/>
        <w:gridCol w:w="1023"/>
      </w:tblGrid>
      <w:tr w:rsidR="00640E04" w:rsidRPr="002407D2" w:rsidTr="00FF7886">
        <w:trPr>
          <w:cnfStyle w:val="100000000000" w:firstRow="1" w:lastRow="0" w:firstColumn="0" w:lastColumn="0" w:oddVBand="0" w:evenVBand="0" w:oddHBand="0" w:evenHBand="0" w:firstRowFirstColumn="0" w:firstRowLastColumn="0" w:lastRowFirstColumn="0" w:lastRowLastColumn="0"/>
          <w:trHeight w:val="365"/>
        </w:trPr>
        <w:tc>
          <w:tcPr>
            <w:tcW w:w="1127" w:type="dxa"/>
          </w:tcPr>
          <w:p w:rsidR="00640E04" w:rsidRPr="009F15EB" w:rsidRDefault="00640E04" w:rsidP="00A92D68">
            <w:pPr>
              <w:spacing w:after="0" w:line="360" w:lineRule="auto"/>
              <w:rPr>
                <w:rFonts w:asciiTheme="minorHAnsi" w:hAnsiTheme="minorHAnsi" w:cs="Tahoma"/>
                <w:b w:val="0"/>
              </w:rPr>
            </w:pPr>
            <w:r w:rsidRPr="009F15EB">
              <w:rPr>
                <w:rFonts w:asciiTheme="minorHAnsi" w:hAnsiTheme="minorHAnsi" w:cs="Tahoma"/>
                <w:b w:val="0"/>
              </w:rPr>
              <w:t>ID</w:t>
            </w:r>
          </w:p>
        </w:tc>
        <w:tc>
          <w:tcPr>
            <w:tcW w:w="7862" w:type="dxa"/>
          </w:tcPr>
          <w:p w:rsidR="00640E04" w:rsidRPr="009F15EB" w:rsidRDefault="00640E04" w:rsidP="00A92D68">
            <w:pPr>
              <w:spacing w:after="0" w:line="360" w:lineRule="auto"/>
              <w:rPr>
                <w:rFonts w:asciiTheme="minorHAnsi" w:hAnsiTheme="minorHAnsi" w:cs="Tahoma"/>
                <w:b w:val="0"/>
              </w:rPr>
            </w:pPr>
            <w:r w:rsidRPr="009F15EB">
              <w:rPr>
                <w:rFonts w:asciiTheme="minorHAnsi" w:hAnsiTheme="minorHAnsi" w:cs="Tahoma"/>
                <w:b w:val="0"/>
              </w:rPr>
              <w:t>Requirements Description</w:t>
            </w:r>
          </w:p>
        </w:tc>
        <w:tc>
          <w:tcPr>
            <w:tcW w:w="1023" w:type="dxa"/>
          </w:tcPr>
          <w:p w:rsidR="00640E04" w:rsidRPr="009F15EB" w:rsidRDefault="00640E04" w:rsidP="00A92D68">
            <w:pPr>
              <w:spacing w:after="0" w:line="360" w:lineRule="auto"/>
              <w:rPr>
                <w:rFonts w:asciiTheme="minorHAnsi" w:hAnsiTheme="minorHAnsi" w:cs="Tahoma"/>
                <w:b w:val="0"/>
              </w:rPr>
            </w:pPr>
            <w:r w:rsidRPr="009F15EB">
              <w:rPr>
                <w:rFonts w:asciiTheme="minorHAnsi" w:hAnsiTheme="minorHAnsi" w:cs="Tahoma"/>
                <w:b w:val="0"/>
              </w:rPr>
              <w:t>Priority</w:t>
            </w:r>
          </w:p>
        </w:tc>
      </w:tr>
      <w:tr w:rsidR="00640E04" w:rsidRPr="002407D2" w:rsidTr="00FF1E79">
        <w:trPr>
          <w:cnfStyle w:val="000000100000" w:firstRow="0" w:lastRow="0" w:firstColumn="0" w:lastColumn="0" w:oddVBand="0" w:evenVBand="0" w:oddHBand="1" w:evenHBand="0" w:firstRowFirstColumn="0" w:firstRowLastColumn="0" w:lastRowFirstColumn="0" w:lastRowLastColumn="0"/>
          <w:trHeight w:val="599"/>
        </w:trPr>
        <w:tc>
          <w:tcPr>
            <w:tcW w:w="1127" w:type="dxa"/>
          </w:tcPr>
          <w:p w:rsidR="00640E04" w:rsidRPr="00FC50AD" w:rsidRDefault="001B57C1" w:rsidP="00FF1E79">
            <w:pPr>
              <w:spacing w:after="0" w:line="240" w:lineRule="auto"/>
              <w:jc w:val="center"/>
              <w:rPr>
                <w:rFonts w:asciiTheme="minorHAnsi" w:hAnsiTheme="minorHAnsi" w:cs="Tahoma"/>
                <w:b/>
              </w:rPr>
            </w:pPr>
            <w:r w:rsidRPr="00FC50AD">
              <w:rPr>
                <w:rFonts w:asciiTheme="minorHAnsi" w:hAnsiTheme="minorHAnsi" w:cs="Tahoma"/>
                <w:b/>
              </w:rPr>
              <w:t>STAK001</w:t>
            </w:r>
          </w:p>
        </w:tc>
        <w:tc>
          <w:tcPr>
            <w:tcW w:w="7862" w:type="dxa"/>
          </w:tcPr>
          <w:p w:rsidR="00640E04" w:rsidRPr="00AB5D7A" w:rsidRDefault="001B57C1" w:rsidP="00FF1E79">
            <w:pPr>
              <w:spacing w:after="0" w:line="240" w:lineRule="auto"/>
              <w:jc w:val="center"/>
              <w:rPr>
                <w:rFonts w:asciiTheme="minorHAnsi" w:hAnsiTheme="minorHAnsi" w:cs="Tahoma"/>
              </w:rPr>
            </w:pPr>
            <w:r w:rsidRPr="00AB5D7A">
              <w:rPr>
                <w:rFonts w:asciiTheme="minorHAnsi" w:hAnsiTheme="minorHAnsi" w:cs="Tahoma"/>
              </w:rPr>
              <w:t xml:space="preserve">Any vendor-related forms will continue </w:t>
            </w:r>
            <w:r w:rsidR="00FF1E79">
              <w:rPr>
                <w:rFonts w:asciiTheme="minorHAnsi" w:hAnsiTheme="minorHAnsi" w:cs="Tahoma"/>
              </w:rPr>
              <w:t>to be completed (e.g. RDC, CAFT</w:t>
            </w:r>
            <w:r w:rsidRPr="00AB5D7A">
              <w:rPr>
                <w:rFonts w:asciiTheme="minorHAnsi" w:hAnsiTheme="minorHAnsi" w:cs="Tahoma"/>
              </w:rPr>
              <w:t xml:space="preserve"> etc.).</w:t>
            </w:r>
          </w:p>
        </w:tc>
        <w:tc>
          <w:tcPr>
            <w:tcW w:w="1023" w:type="dxa"/>
          </w:tcPr>
          <w:p w:rsidR="00640E04" w:rsidRPr="00AB5D7A" w:rsidRDefault="001B57C1" w:rsidP="00FF1E79">
            <w:pPr>
              <w:spacing w:after="0" w:line="240" w:lineRule="auto"/>
              <w:jc w:val="center"/>
              <w:rPr>
                <w:rFonts w:asciiTheme="minorHAnsi" w:hAnsiTheme="minorHAnsi" w:cs="Tahoma"/>
              </w:rPr>
            </w:pPr>
            <w:r w:rsidRPr="00AB5D7A">
              <w:rPr>
                <w:rFonts w:asciiTheme="minorHAnsi" w:hAnsiTheme="minorHAnsi" w:cs="Tahoma"/>
              </w:rPr>
              <w:t>Must</w:t>
            </w:r>
          </w:p>
        </w:tc>
      </w:tr>
    </w:tbl>
    <w:p w:rsidR="00E907E0" w:rsidRPr="002407D2" w:rsidRDefault="00E907E0" w:rsidP="00972A83">
      <w:pPr>
        <w:pStyle w:val="Heading2"/>
        <w:keepNext/>
        <w:keepLines/>
        <w:numPr>
          <w:ilvl w:val="1"/>
          <w:numId w:val="9"/>
        </w:numPr>
        <w:spacing w:before="240" w:after="120" w:line="276" w:lineRule="auto"/>
        <w:rPr>
          <w:rFonts w:asciiTheme="minorHAnsi" w:hAnsiTheme="minorHAnsi"/>
        </w:rPr>
      </w:pPr>
      <w:bookmarkStart w:id="83" w:name="_Toc513790416"/>
      <w:bookmarkStart w:id="84" w:name="_Toc290994537"/>
      <w:bookmarkEnd w:id="68"/>
      <w:bookmarkEnd w:id="69"/>
      <w:bookmarkEnd w:id="70"/>
      <w:bookmarkEnd w:id="71"/>
      <w:bookmarkEnd w:id="72"/>
      <w:bookmarkEnd w:id="73"/>
      <w:bookmarkEnd w:id="74"/>
      <w:bookmarkEnd w:id="75"/>
      <w:bookmarkEnd w:id="76"/>
      <w:bookmarkEnd w:id="77"/>
      <w:bookmarkEnd w:id="78"/>
      <w:r w:rsidRPr="002407D2">
        <w:rPr>
          <w:rFonts w:asciiTheme="minorHAnsi" w:hAnsiTheme="minorHAnsi"/>
        </w:rPr>
        <w:t>Solution Requirements</w:t>
      </w:r>
      <w:bookmarkEnd w:id="83"/>
    </w:p>
    <w:p w:rsidR="00E907E0" w:rsidRPr="002407D2" w:rsidRDefault="00E907E0" w:rsidP="00972A83">
      <w:pPr>
        <w:pStyle w:val="Heading3"/>
        <w:keepNext/>
        <w:keepLines/>
        <w:numPr>
          <w:ilvl w:val="2"/>
          <w:numId w:val="9"/>
        </w:numPr>
        <w:spacing w:before="240" w:after="120" w:line="276" w:lineRule="auto"/>
        <w:rPr>
          <w:rFonts w:asciiTheme="minorHAnsi" w:hAnsiTheme="minorHAnsi"/>
        </w:rPr>
      </w:pPr>
      <w:bookmarkStart w:id="85" w:name="_Toc513790417"/>
      <w:r w:rsidRPr="002407D2">
        <w:rPr>
          <w:rFonts w:asciiTheme="minorHAnsi" w:hAnsiTheme="minorHAnsi"/>
        </w:rPr>
        <w:t>Functional Requirements</w:t>
      </w:r>
      <w:bookmarkEnd w:id="84"/>
      <w:bookmarkEnd w:id="85"/>
    </w:p>
    <w:tbl>
      <w:tblPr>
        <w:tblStyle w:val="Corporate"/>
        <w:tblW w:w="0" w:type="auto"/>
        <w:tblLook w:val="0420" w:firstRow="1" w:lastRow="0" w:firstColumn="0" w:lastColumn="0" w:noHBand="0" w:noVBand="1"/>
      </w:tblPr>
      <w:tblGrid>
        <w:gridCol w:w="957"/>
        <w:gridCol w:w="6902"/>
        <w:gridCol w:w="1132"/>
        <w:gridCol w:w="1205"/>
      </w:tblGrid>
      <w:tr w:rsidR="00F40918" w:rsidRPr="005923F9" w:rsidTr="00C83B21">
        <w:trPr>
          <w:cnfStyle w:val="100000000000" w:firstRow="1" w:lastRow="0" w:firstColumn="0" w:lastColumn="0" w:oddVBand="0" w:evenVBand="0" w:oddHBand="0" w:evenHBand="0" w:firstRowFirstColumn="0" w:firstRowLastColumn="0" w:lastRowFirstColumn="0" w:lastRowLastColumn="0"/>
        </w:trPr>
        <w:tc>
          <w:tcPr>
            <w:tcW w:w="957" w:type="dxa"/>
          </w:tcPr>
          <w:p w:rsidR="00F40918" w:rsidRPr="005923F9" w:rsidRDefault="00F40918" w:rsidP="009F15EB">
            <w:pPr>
              <w:spacing w:after="0" w:line="240" w:lineRule="auto"/>
              <w:rPr>
                <w:rFonts w:asciiTheme="minorHAnsi" w:hAnsiTheme="minorHAnsi" w:cs="Tahoma"/>
                <w:b w:val="0"/>
              </w:rPr>
            </w:pPr>
            <w:r w:rsidRPr="005923F9">
              <w:rPr>
                <w:rFonts w:asciiTheme="minorHAnsi" w:hAnsiTheme="minorHAnsi" w:cs="Tahoma"/>
                <w:b w:val="0"/>
              </w:rPr>
              <w:t>ID</w:t>
            </w:r>
          </w:p>
        </w:tc>
        <w:tc>
          <w:tcPr>
            <w:tcW w:w="6902" w:type="dxa"/>
          </w:tcPr>
          <w:p w:rsidR="00F40918" w:rsidRPr="005923F9" w:rsidRDefault="00F40918" w:rsidP="009F15EB">
            <w:pPr>
              <w:spacing w:after="0" w:line="240" w:lineRule="auto"/>
              <w:rPr>
                <w:rFonts w:asciiTheme="minorHAnsi" w:hAnsiTheme="minorHAnsi" w:cs="Tahoma"/>
                <w:b w:val="0"/>
              </w:rPr>
            </w:pPr>
            <w:r w:rsidRPr="005923F9">
              <w:rPr>
                <w:rFonts w:asciiTheme="minorHAnsi" w:hAnsiTheme="minorHAnsi" w:cs="Tahoma"/>
                <w:b w:val="0"/>
              </w:rPr>
              <w:t>Requirements Description</w:t>
            </w:r>
          </w:p>
        </w:tc>
        <w:tc>
          <w:tcPr>
            <w:tcW w:w="1132" w:type="dxa"/>
          </w:tcPr>
          <w:p w:rsidR="00F40918" w:rsidRPr="005923F9" w:rsidRDefault="00F40918" w:rsidP="009F15EB">
            <w:pPr>
              <w:spacing w:after="0" w:line="240" w:lineRule="auto"/>
              <w:rPr>
                <w:rFonts w:asciiTheme="minorHAnsi" w:hAnsiTheme="minorHAnsi" w:cs="Tahoma"/>
                <w:b w:val="0"/>
              </w:rPr>
            </w:pPr>
            <w:r w:rsidRPr="005923F9">
              <w:rPr>
                <w:rFonts w:asciiTheme="minorHAnsi" w:hAnsiTheme="minorHAnsi" w:cs="Tahoma"/>
                <w:b w:val="0"/>
              </w:rPr>
              <w:t>Priority</w:t>
            </w:r>
          </w:p>
        </w:tc>
        <w:tc>
          <w:tcPr>
            <w:tcW w:w="1205" w:type="dxa"/>
          </w:tcPr>
          <w:p w:rsidR="00F40918" w:rsidRPr="005923F9" w:rsidRDefault="00F40918" w:rsidP="009F15EB">
            <w:pPr>
              <w:spacing w:after="0" w:line="240" w:lineRule="auto"/>
              <w:rPr>
                <w:rFonts w:asciiTheme="minorHAnsi" w:hAnsiTheme="minorHAnsi" w:cs="Tahoma"/>
                <w:b w:val="0"/>
              </w:rPr>
            </w:pPr>
            <w:r w:rsidRPr="005923F9">
              <w:rPr>
                <w:rFonts w:asciiTheme="minorHAnsi" w:hAnsiTheme="minorHAnsi" w:cs="Tahoma"/>
                <w:b w:val="0"/>
              </w:rPr>
              <w:t>Business Rule Xref</w:t>
            </w:r>
          </w:p>
        </w:tc>
      </w:tr>
      <w:tr w:rsidR="00F40918"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F40918"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FUNC001</w:t>
            </w:r>
          </w:p>
        </w:tc>
        <w:tc>
          <w:tcPr>
            <w:tcW w:w="6902" w:type="dxa"/>
          </w:tcPr>
          <w:p w:rsidR="00F40918" w:rsidRPr="005923F9" w:rsidRDefault="00F40918" w:rsidP="00CC28B8">
            <w:pPr>
              <w:spacing w:after="0" w:line="360" w:lineRule="auto"/>
              <w:rPr>
                <w:rFonts w:asciiTheme="minorHAnsi" w:hAnsiTheme="minorHAnsi" w:cs="Tahoma"/>
              </w:rPr>
            </w:pPr>
            <w:r w:rsidRPr="005923F9">
              <w:rPr>
                <w:rFonts w:asciiTheme="minorHAnsi" w:hAnsiTheme="minorHAnsi" w:cs="Tahoma"/>
              </w:rPr>
              <w:t>The user will have the option to choose from the following products:</w:t>
            </w:r>
          </w:p>
          <w:p w:rsidR="00F40918" w:rsidRPr="005923F9" w:rsidRDefault="00F40918" w:rsidP="005923F9">
            <w:pPr>
              <w:pStyle w:val="ListParagraph"/>
              <w:numPr>
                <w:ilvl w:val="0"/>
                <w:numId w:val="21"/>
              </w:numPr>
              <w:spacing w:after="0" w:line="240" w:lineRule="auto"/>
              <w:rPr>
                <w:rFonts w:asciiTheme="minorHAnsi" w:hAnsiTheme="minorHAnsi" w:cs="Tahoma"/>
              </w:rPr>
            </w:pPr>
            <w:r w:rsidRPr="005923F9">
              <w:rPr>
                <w:rFonts w:asciiTheme="minorHAnsi" w:hAnsiTheme="minorHAnsi" w:cs="Tahoma"/>
              </w:rPr>
              <w:t>CWBdirect Business Online Banking</w:t>
            </w:r>
          </w:p>
          <w:p w:rsidR="00F40918" w:rsidRPr="005923F9" w:rsidRDefault="00F40918" w:rsidP="005923F9">
            <w:pPr>
              <w:pStyle w:val="ListParagraph"/>
              <w:numPr>
                <w:ilvl w:val="0"/>
                <w:numId w:val="21"/>
              </w:numPr>
              <w:spacing w:after="0" w:line="240" w:lineRule="auto"/>
              <w:rPr>
                <w:rFonts w:asciiTheme="minorHAnsi" w:hAnsiTheme="minorHAnsi" w:cs="Tahoma"/>
              </w:rPr>
            </w:pPr>
            <w:r w:rsidRPr="005923F9">
              <w:rPr>
                <w:rFonts w:asciiTheme="minorHAnsi" w:hAnsiTheme="minorHAnsi" w:cs="Tahoma"/>
              </w:rPr>
              <w:t>CWB Wire Service</w:t>
            </w:r>
          </w:p>
          <w:p w:rsidR="00F40918" w:rsidRPr="005923F9" w:rsidRDefault="00F40918" w:rsidP="005923F9">
            <w:pPr>
              <w:pStyle w:val="ListParagraph"/>
              <w:numPr>
                <w:ilvl w:val="0"/>
                <w:numId w:val="21"/>
              </w:numPr>
              <w:spacing w:after="0" w:line="240" w:lineRule="auto"/>
              <w:rPr>
                <w:rFonts w:asciiTheme="minorHAnsi" w:hAnsiTheme="minorHAnsi" w:cs="Tahoma"/>
              </w:rPr>
            </w:pPr>
            <w:r w:rsidRPr="005923F9">
              <w:rPr>
                <w:rFonts w:asciiTheme="minorHAnsi" w:hAnsiTheme="minorHAnsi" w:cs="Tahoma"/>
              </w:rPr>
              <w:t>Customer Automated Funds Transfer (CAFT)</w:t>
            </w:r>
          </w:p>
          <w:p w:rsidR="00F40918" w:rsidRPr="005923F9" w:rsidRDefault="00F40918" w:rsidP="005923F9">
            <w:pPr>
              <w:pStyle w:val="ListParagraph"/>
              <w:numPr>
                <w:ilvl w:val="1"/>
                <w:numId w:val="21"/>
              </w:numPr>
              <w:spacing w:after="0" w:line="240" w:lineRule="auto"/>
              <w:rPr>
                <w:rFonts w:asciiTheme="minorHAnsi" w:hAnsiTheme="minorHAnsi" w:cs="Tahoma"/>
              </w:rPr>
            </w:pPr>
            <w:r w:rsidRPr="005923F9">
              <w:rPr>
                <w:rFonts w:asciiTheme="minorHAnsi" w:hAnsiTheme="minorHAnsi" w:cs="Tahoma"/>
              </w:rPr>
              <w:t>Direct Deposit (Credit Files)</w:t>
            </w:r>
          </w:p>
          <w:p w:rsidR="00F40918" w:rsidRPr="005923F9" w:rsidRDefault="00F40918" w:rsidP="005923F9">
            <w:pPr>
              <w:pStyle w:val="ListParagraph"/>
              <w:numPr>
                <w:ilvl w:val="1"/>
                <w:numId w:val="21"/>
              </w:numPr>
              <w:spacing w:after="0" w:line="240" w:lineRule="auto"/>
              <w:rPr>
                <w:rFonts w:asciiTheme="minorHAnsi" w:hAnsiTheme="minorHAnsi" w:cs="Tahoma"/>
              </w:rPr>
            </w:pPr>
            <w:r w:rsidRPr="005923F9">
              <w:rPr>
                <w:rFonts w:asciiTheme="minorHAnsi" w:hAnsiTheme="minorHAnsi" w:cs="Tahoma"/>
              </w:rPr>
              <w:t>Pre-Authorized Debits (Debit Files)</w:t>
            </w:r>
          </w:p>
          <w:p w:rsidR="00F40918" w:rsidRPr="005923F9" w:rsidRDefault="00F40918" w:rsidP="005923F9">
            <w:pPr>
              <w:pStyle w:val="ListParagraph"/>
              <w:numPr>
                <w:ilvl w:val="1"/>
                <w:numId w:val="21"/>
              </w:numPr>
              <w:spacing w:after="0" w:line="240" w:lineRule="auto"/>
              <w:rPr>
                <w:rFonts w:asciiTheme="minorHAnsi" w:hAnsiTheme="minorHAnsi" w:cs="Tahoma"/>
              </w:rPr>
            </w:pPr>
            <w:r w:rsidRPr="005923F9">
              <w:rPr>
                <w:rFonts w:asciiTheme="minorHAnsi" w:hAnsiTheme="minorHAnsi" w:cs="Tahoma"/>
              </w:rPr>
              <w:t>Onboarding</w:t>
            </w:r>
          </w:p>
          <w:p w:rsidR="00F40918" w:rsidRPr="005923F9" w:rsidRDefault="00F40918" w:rsidP="005923F9">
            <w:pPr>
              <w:pStyle w:val="ListParagraph"/>
              <w:numPr>
                <w:ilvl w:val="1"/>
                <w:numId w:val="21"/>
              </w:numPr>
              <w:spacing w:after="0" w:line="240" w:lineRule="auto"/>
              <w:rPr>
                <w:rFonts w:asciiTheme="minorHAnsi" w:hAnsiTheme="minorHAnsi" w:cs="Tahoma"/>
              </w:rPr>
            </w:pPr>
            <w:r w:rsidRPr="005923F9">
              <w:rPr>
                <w:rFonts w:asciiTheme="minorHAnsi" w:hAnsiTheme="minorHAnsi" w:cs="Tahoma"/>
              </w:rPr>
              <w:t>Credit File Risk Assessment</w:t>
            </w:r>
          </w:p>
          <w:p w:rsidR="00F40918" w:rsidRPr="005923F9" w:rsidRDefault="00F40918" w:rsidP="005923F9">
            <w:pPr>
              <w:pStyle w:val="ListParagraph"/>
              <w:numPr>
                <w:ilvl w:val="1"/>
                <w:numId w:val="21"/>
              </w:numPr>
              <w:spacing w:after="0" w:line="240" w:lineRule="auto"/>
              <w:rPr>
                <w:rFonts w:asciiTheme="minorHAnsi" w:hAnsiTheme="minorHAnsi" w:cs="Tahoma"/>
              </w:rPr>
            </w:pPr>
            <w:r w:rsidRPr="005923F9">
              <w:rPr>
                <w:rFonts w:asciiTheme="minorHAnsi" w:hAnsiTheme="minorHAnsi" w:cs="Tahoma"/>
              </w:rPr>
              <w:t>CAFT 3</w:t>
            </w:r>
            <w:r w:rsidRPr="005923F9">
              <w:rPr>
                <w:rFonts w:asciiTheme="minorHAnsi" w:hAnsiTheme="minorHAnsi" w:cs="Tahoma"/>
                <w:vertAlign w:val="superscript"/>
              </w:rPr>
              <w:t>rd</w:t>
            </w:r>
            <w:r w:rsidRPr="005923F9">
              <w:rPr>
                <w:rFonts w:asciiTheme="minorHAnsi" w:hAnsiTheme="minorHAnsi" w:cs="Tahoma"/>
              </w:rPr>
              <w:t xml:space="preserve"> Party Setup</w:t>
            </w:r>
          </w:p>
          <w:p w:rsidR="00F40918" w:rsidRPr="005923F9" w:rsidRDefault="00F40918" w:rsidP="005923F9">
            <w:pPr>
              <w:pStyle w:val="ListParagraph"/>
              <w:numPr>
                <w:ilvl w:val="0"/>
                <w:numId w:val="21"/>
              </w:numPr>
              <w:spacing w:after="0" w:line="240" w:lineRule="auto"/>
              <w:rPr>
                <w:rFonts w:asciiTheme="minorHAnsi" w:hAnsiTheme="minorHAnsi" w:cs="Tahoma"/>
              </w:rPr>
            </w:pPr>
            <w:r w:rsidRPr="005923F9">
              <w:rPr>
                <w:rFonts w:asciiTheme="minorHAnsi" w:hAnsiTheme="minorHAnsi" w:cs="Tahoma"/>
              </w:rPr>
              <w:t>Corporate Remote Deposit Capture (cRDC)</w:t>
            </w:r>
          </w:p>
          <w:p w:rsidR="00F40918" w:rsidRPr="005923F9" w:rsidRDefault="00F40918" w:rsidP="005923F9">
            <w:pPr>
              <w:pStyle w:val="ListParagraph"/>
              <w:numPr>
                <w:ilvl w:val="0"/>
                <w:numId w:val="21"/>
              </w:numPr>
              <w:spacing w:after="0" w:line="240" w:lineRule="auto"/>
              <w:rPr>
                <w:rFonts w:asciiTheme="minorHAnsi" w:hAnsiTheme="minorHAnsi" w:cs="Tahoma"/>
              </w:rPr>
            </w:pPr>
            <w:r w:rsidRPr="005923F9">
              <w:rPr>
                <w:rFonts w:asciiTheme="minorHAnsi" w:hAnsiTheme="minorHAnsi" w:cs="Tahoma"/>
              </w:rPr>
              <w:t>Business Visa (Collabria Visa)</w:t>
            </w:r>
          </w:p>
        </w:tc>
        <w:tc>
          <w:tcPr>
            <w:tcW w:w="1132"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BR001</w:t>
            </w:r>
          </w:p>
        </w:tc>
      </w:tr>
      <w:tr w:rsidR="00F40918"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F40918"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FUNC002</w:t>
            </w:r>
          </w:p>
        </w:tc>
        <w:tc>
          <w:tcPr>
            <w:tcW w:w="6902" w:type="dxa"/>
          </w:tcPr>
          <w:p w:rsidR="00F40918" w:rsidRPr="005923F9" w:rsidRDefault="00F40918" w:rsidP="005923F9">
            <w:pPr>
              <w:spacing w:after="0" w:line="240" w:lineRule="auto"/>
              <w:rPr>
                <w:rFonts w:asciiTheme="minorHAnsi" w:hAnsiTheme="minorHAnsi" w:cs="Tahoma"/>
              </w:rPr>
            </w:pPr>
            <w:r w:rsidRPr="005923F9">
              <w:rPr>
                <w:rFonts w:asciiTheme="minorHAnsi" w:hAnsiTheme="minorHAnsi" w:cs="Tahoma"/>
              </w:rPr>
              <w:t>The user will have the ability to choose the “activity” per product selected. The activities will be:</w:t>
            </w:r>
          </w:p>
          <w:p w:rsidR="00F40918" w:rsidRPr="005923F9" w:rsidRDefault="003A6C65" w:rsidP="005923F9">
            <w:pPr>
              <w:pStyle w:val="ListParagraph"/>
              <w:numPr>
                <w:ilvl w:val="0"/>
                <w:numId w:val="22"/>
              </w:numPr>
              <w:spacing w:after="0" w:line="240" w:lineRule="auto"/>
              <w:rPr>
                <w:rFonts w:asciiTheme="minorHAnsi" w:hAnsiTheme="minorHAnsi" w:cs="Tahoma"/>
              </w:rPr>
            </w:pPr>
            <w:r w:rsidRPr="005923F9">
              <w:rPr>
                <w:rFonts w:asciiTheme="minorHAnsi" w:hAnsiTheme="minorHAnsi"/>
              </w:rPr>
              <w:t>New</w:t>
            </w:r>
          </w:p>
          <w:p w:rsidR="003A6C65" w:rsidRPr="005923F9" w:rsidRDefault="003A6C65" w:rsidP="005923F9">
            <w:pPr>
              <w:pStyle w:val="ListParagraph"/>
              <w:numPr>
                <w:ilvl w:val="0"/>
                <w:numId w:val="22"/>
              </w:numPr>
              <w:spacing w:after="0" w:line="240" w:lineRule="auto"/>
              <w:rPr>
                <w:rFonts w:asciiTheme="minorHAnsi" w:hAnsiTheme="minorHAnsi" w:cs="Tahoma"/>
              </w:rPr>
            </w:pPr>
            <w:r w:rsidRPr="005923F9">
              <w:rPr>
                <w:rFonts w:asciiTheme="minorHAnsi" w:hAnsiTheme="minorHAnsi"/>
              </w:rPr>
              <w:t>Modify</w:t>
            </w:r>
          </w:p>
          <w:p w:rsidR="003A6C65" w:rsidRPr="005923F9" w:rsidRDefault="003A6C65" w:rsidP="005923F9">
            <w:pPr>
              <w:pStyle w:val="ListParagraph"/>
              <w:numPr>
                <w:ilvl w:val="0"/>
                <w:numId w:val="22"/>
              </w:numPr>
              <w:spacing w:after="0" w:line="240" w:lineRule="auto"/>
              <w:rPr>
                <w:rFonts w:asciiTheme="minorHAnsi" w:hAnsiTheme="minorHAnsi" w:cs="Tahoma"/>
              </w:rPr>
            </w:pPr>
            <w:r w:rsidRPr="005923F9">
              <w:rPr>
                <w:rFonts w:asciiTheme="minorHAnsi" w:hAnsiTheme="minorHAnsi"/>
              </w:rPr>
              <w:t>Delete</w:t>
            </w:r>
          </w:p>
        </w:tc>
        <w:tc>
          <w:tcPr>
            <w:tcW w:w="1132"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BR002</w:t>
            </w:r>
          </w:p>
        </w:tc>
      </w:tr>
      <w:tr w:rsidR="00F40918"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F40918"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FUNC003</w:t>
            </w:r>
          </w:p>
        </w:tc>
        <w:tc>
          <w:tcPr>
            <w:tcW w:w="6902" w:type="dxa"/>
          </w:tcPr>
          <w:p w:rsidR="00F40918" w:rsidRPr="00593733" w:rsidRDefault="002E0320" w:rsidP="00A73A66">
            <w:pPr>
              <w:spacing w:after="0" w:line="240" w:lineRule="auto"/>
              <w:rPr>
                <w:rFonts w:asciiTheme="minorHAnsi" w:hAnsiTheme="minorHAnsi" w:cs="Tahoma"/>
              </w:rPr>
            </w:pPr>
            <w:r w:rsidRPr="00593733">
              <w:rPr>
                <w:rFonts w:asciiTheme="minorHAnsi" w:hAnsiTheme="minorHAnsi" w:cs="Tahoma"/>
              </w:rPr>
              <w:t xml:space="preserve">Using the field matrix in </w:t>
            </w:r>
            <w:hyperlink w:anchor="_Appendix_A_Field" w:history="1">
              <w:r w:rsidR="00A73A66" w:rsidRPr="008C63AB">
                <w:rPr>
                  <w:rStyle w:val="Hyperlink"/>
                  <w:rFonts w:asciiTheme="minorHAnsi" w:hAnsiTheme="minorHAnsi" w:cs="Tahoma"/>
                  <w:color w:val="FF0000"/>
                </w:rPr>
                <w:t>Appendix A</w:t>
              </w:r>
            </w:hyperlink>
            <w:r w:rsidR="00F40918" w:rsidRPr="008C63AB">
              <w:rPr>
                <w:rFonts w:asciiTheme="minorHAnsi" w:hAnsiTheme="minorHAnsi" w:cs="Tahoma"/>
                <w:color w:val="FF0000"/>
              </w:rPr>
              <w:t xml:space="preserve">, </w:t>
            </w:r>
            <w:r w:rsidR="00F40918" w:rsidRPr="00593733">
              <w:rPr>
                <w:rFonts w:asciiTheme="minorHAnsi" w:hAnsiTheme="minorHAnsi" w:cs="Tahoma"/>
              </w:rPr>
              <w:t>the system will prompt the us</w:t>
            </w:r>
            <w:r w:rsidR="00AB5D7A" w:rsidRPr="00593733">
              <w:rPr>
                <w:rFonts w:asciiTheme="minorHAnsi" w:hAnsiTheme="minorHAnsi" w:cs="Tahoma"/>
              </w:rPr>
              <w:t>er for all required information</w:t>
            </w:r>
          </w:p>
        </w:tc>
        <w:tc>
          <w:tcPr>
            <w:tcW w:w="1132"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BR003</w:t>
            </w:r>
          </w:p>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BR004</w:t>
            </w:r>
          </w:p>
        </w:tc>
      </w:tr>
      <w:tr w:rsidR="00F40918"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F40918"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FUNC004</w:t>
            </w:r>
          </w:p>
        </w:tc>
        <w:tc>
          <w:tcPr>
            <w:tcW w:w="6902" w:type="dxa"/>
          </w:tcPr>
          <w:p w:rsidR="00F40918" w:rsidRPr="005923F9" w:rsidRDefault="00772623" w:rsidP="005923F9">
            <w:pPr>
              <w:spacing w:after="0" w:line="240" w:lineRule="auto"/>
              <w:rPr>
                <w:rFonts w:asciiTheme="minorHAnsi" w:hAnsiTheme="minorHAnsi" w:cs="Tahoma"/>
              </w:rPr>
            </w:pPr>
            <w:r w:rsidRPr="00772623">
              <w:rPr>
                <w:rFonts w:asciiTheme="minorHAnsi" w:hAnsiTheme="minorHAnsi" w:cs="Tahoma"/>
              </w:rPr>
              <w:t xml:space="preserve">Appropriate vendor-like forms will be part of the printable artefacts generated by the new form/application. </w:t>
            </w:r>
            <w:r w:rsidRPr="00772623">
              <w:rPr>
                <w:rFonts w:asciiTheme="minorHAnsi" w:hAnsiTheme="minorHAnsi" w:cs="Tahoma"/>
                <w:color w:val="00B050"/>
              </w:rPr>
              <w:t>When a field does not appear in the Consolidated Form, it will appear blank on the completed artifact provided to CMS.</w:t>
            </w:r>
          </w:p>
        </w:tc>
        <w:tc>
          <w:tcPr>
            <w:tcW w:w="1132"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BR005</w:t>
            </w:r>
          </w:p>
        </w:tc>
      </w:tr>
      <w:tr w:rsidR="00F40918"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F40918"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FUNC005</w:t>
            </w:r>
          </w:p>
        </w:tc>
        <w:tc>
          <w:tcPr>
            <w:tcW w:w="6902" w:type="dxa"/>
          </w:tcPr>
          <w:p w:rsidR="00F40918" w:rsidRPr="00593733" w:rsidRDefault="00F40918" w:rsidP="00593733">
            <w:pPr>
              <w:spacing w:after="0" w:line="240" w:lineRule="auto"/>
              <w:rPr>
                <w:rFonts w:asciiTheme="minorHAnsi" w:hAnsiTheme="minorHAnsi" w:cs="Tahoma"/>
              </w:rPr>
            </w:pPr>
            <w:r w:rsidRPr="005923F9">
              <w:rPr>
                <w:rFonts w:asciiTheme="minorHAnsi" w:hAnsiTheme="minorHAnsi" w:cs="Tahoma"/>
              </w:rPr>
              <w:t>The following vendor forms will be available:</w:t>
            </w:r>
          </w:p>
          <w:p w:rsidR="00F40918" w:rsidRPr="005923F9" w:rsidRDefault="00E074EA" w:rsidP="005923F9">
            <w:pPr>
              <w:pStyle w:val="ListParagraph"/>
              <w:numPr>
                <w:ilvl w:val="0"/>
                <w:numId w:val="23"/>
              </w:numPr>
              <w:spacing w:after="0" w:line="240" w:lineRule="auto"/>
              <w:rPr>
                <w:rFonts w:asciiTheme="minorHAnsi" w:hAnsiTheme="minorHAnsi" w:cs="Tahoma"/>
              </w:rPr>
            </w:pPr>
            <w:r>
              <w:rPr>
                <w:rFonts w:asciiTheme="minorHAnsi" w:hAnsiTheme="minorHAnsi" w:cs="Tahoma"/>
              </w:rPr>
              <w:t xml:space="preserve">CAFT </w:t>
            </w:r>
          </w:p>
          <w:p w:rsidR="002E0320" w:rsidRPr="00593733" w:rsidRDefault="002E0320" w:rsidP="005923F9">
            <w:pPr>
              <w:pStyle w:val="ListParagraph"/>
              <w:numPr>
                <w:ilvl w:val="1"/>
                <w:numId w:val="23"/>
              </w:numPr>
              <w:spacing w:after="0" w:line="240" w:lineRule="auto"/>
              <w:rPr>
                <w:rFonts w:asciiTheme="minorHAnsi" w:hAnsiTheme="minorHAnsi" w:cs="Tahoma"/>
              </w:rPr>
            </w:pPr>
            <w:r w:rsidRPr="00593733">
              <w:rPr>
                <w:rFonts w:asciiTheme="minorHAnsi" w:hAnsiTheme="minorHAnsi" w:cs="Tahoma"/>
              </w:rPr>
              <w:t xml:space="preserve">Mapping </w:t>
            </w:r>
            <w:r w:rsidR="00593733" w:rsidRPr="00593733">
              <w:rPr>
                <w:rFonts w:asciiTheme="minorHAnsi" w:hAnsiTheme="minorHAnsi" w:cs="Tahoma"/>
              </w:rPr>
              <w:t xml:space="preserve">and </w:t>
            </w:r>
            <w:r w:rsidRPr="00593733">
              <w:rPr>
                <w:rFonts w:asciiTheme="minorHAnsi" w:hAnsiTheme="minorHAnsi" w:cs="Tahoma"/>
              </w:rPr>
              <w:t xml:space="preserve">Raw form </w:t>
            </w:r>
            <w:r w:rsidR="00593733">
              <w:rPr>
                <w:rFonts w:asciiTheme="minorHAnsi" w:hAnsiTheme="minorHAnsi" w:cs="Tahoma"/>
              </w:rPr>
              <w:t xml:space="preserve">can be found in </w:t>
            </w:r>
            <w:hyperlink w:anchor="_Appendix_B_Field" w:history="1">
              <w:r w:rsidR="00C83B21" w:rsidRPr="008C63AB">
                <w:rPr>
                  <w:rStyle w:val="Hyperlink"/>
                  <w:rFonts w:asciiTheme="minorHAnsi" w:hAnsiTheme="minorHAnsi" w:cs="Tahoma"/>
                  <w:color w:val="FF0000"/>
                </w:rPr>
                <w:t>Appendix B</w:t>
              </w:r>
            </w:hyperlink>
          </w:p>
          <w:p w:rsidR="00E074EA" w:rsidRPr="005923F9" w:rsidRDefault="00E074EA" w:rsidP="00E074EA">
            <w:pPr>
              <w:pStyle w:val="ListParagraph"/>
              <w:numPr>
                <w:ilvl w:val="0"/>
                <w:numId w:val="23"/>
              </w:numPr>
              <w:spacing w:after="0" w:line="240" w:lineRule="auto"/>
              <w:rPr>
                <w:rFonts w:asciiTheme="minorHAnsi" w:hAnsiTheme="minorHAnsi" w:cs="Tahoma"/>
              </w:rPr>
            </w:pPr>
            <w:r>
              <w:rPr>
                <w:rFonts w:asciiTheme="minorHAnsi" w:hAnsiTheme="minorHAnsi" w:cs="Tahoma"/>
              </w:rPr>
              <w:t>Central 1</w:t>
            </w:r>
          </w:p>
          <w:p w:rsidR="00E074EA" w:rsidRPr="00593733" w:rsidRDefault="00593733" w:rsidP="00C83B21">
            <w:pPr>
              <w:pStyle w:val="ListParagraph"/>
              <w:numPr>
                <w:ilvl w:val="1"/>
                <w:numId w:val="23"/>
              </w:numPr>
              <w:spacing w:after="0" w:line="240" w:lineRule="auto"/>
              <w:rPr>
                <w:rFonts w:asciiTheme="minorHAnsi" w:hAnsiTheme="minorHAnsi" w:cs="Tahoma"/>
              </w:rPr>
            </w:pPr>
            <w:r w:rsidRPr="00593733">
              <w:rPr>
                <w:rFonts w:asciiTheme="minorHAnsi" w:hAnsiTheme="minorHAnsi" w:cs="Tahoma"/>
              </w:rPr>
              <w:t xml:space="preserve">Mapping and Raw form </w:t>
            </w:r>
            <w:r>
              <w:rPr>
                <w:rFonts w:asciiTheme="minorHAnsi" w:hAnsiTheme="minorHAnsi" w:cs="Tahoma"/>
              </w:rPr>
              <w:t xml:space="preserve">can be found in </w:t>
            </w:r>
            <w:hyperlink w:anchor="_Appendix_D_Field" w:history="1">
              <w:r w:rsidR="00C83B21" w:rsidRPr="008C63AB">
                <w:rPr>
                  <w:rStyle w:val="Hyperlink"/>
                  <w:rFonts w:asciiTheme="minorHAnsi" w:hAnsiTheme="minorHAnsi" w:cs="Tahoma"/>
                  <w:color w:val="FF0000"/>
                </w:rPr>
                <w:t>Appendix D</w:t>
              </w:r>
            </w:hyperlink>
          </w:p>
        </w:tc>
        <w:tc>
          <w:tcPr>
            <w:tcW w:w="1132"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F40918" w:rsidRPr="005923F9" w:rsidRDefault="00F40918" w:rsidP="00A92D68">
            <w:pPr>
              <w:spacing w:after="0" w:line="360" w:lineRule="auto"/>
              <w:rPr>
                <w:rFonts w:asciiTheme="minorHAnsi" w:hAnsiTheme="minorHAnsi" w:cs="Tahoma"/>
              </w:rPr>
            </w:pPr>
            <w:r w:rsidRPr="005923F9">
              <w:rPr>
                <w:rFonts w:asciiTheme="minorHAnsi" w:hAnsiTheme="minorHAnsi" w:cs="Tahoma"/>
              </w:rPr>
              <w:t>BR005</w:t>
            </w:r>
          </w:p>
        </w:tc>
      </w:tr>
      <w:tr w:rsidR="00C6240E"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C6240E"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FUNC006</w:t>
            </w:r>
          </w:p>
        </w:tc>
        <w:tc>
          <w:tcPr>
            <w:tcW w:w="6902" w:type="dxa"/>
          </w:tcPr>
          <w:p w:rsidR="00A15616" w:rsidRPr="005923F9" w:rsidRDefault="00A15616" w:rsidP="005923F9">
            <w:pPr>
              <w:spacing w:after="0" w:line="240" w:lineRule="auto"/>
              <w:rPr>
                <w:rFonts w:asciiTheme="minorHAnsi" w:hAnsiTheme="minorHAnsi" w:cs="Tahoma"/>
              </w:rPr>
            </w:pPr>
            <w:r w:rsidRPr="005923F9">
              <w:rPr>
                <w:rFonts w:asciiTheme="minorHAnsi" w:hAnsiTheme="minorHAnsi" w:cs="Tahoma"/>
              </w:rPr>
              <w:t>When the printable artifact is generated, the new Master Service Agreement (MSA) will be appended to the end</w:t>
            </w:r>
            <w:r w:rsidR="00512888">
              <w:rPr>
                <w:rFonts w:asciiTheme="minorHAnsi" w:hAnsiTheme="minorHAnsi" w:cs="Tahoma"/>
              </w:rPr>
              <w:t xml:space="preserve"> </w:t>
            </w:r>
            <w:r w:rsidR="00512888">
              <w:rPr>
                <w:rFonts w:asciiTheme="minorHAnsi" w:hAnsiTheme="minorHAnsi" w:cs="Tahoma"/>
                <w:color w:val="009AA6" w:themeColor="accent1"/>
              </w:rPr>
              <w:t>(where applicable i.e</w:t>
            </w:r>
            <w:r w:rsidR="00512888" w:rsidRPr="00512888">
              <w:rPr>
                <w:rFonts w:asciiTheme="minorHAnsi" w:hAnsiTheme="minorHAnsi" w:cs="Tahoma"/>
                <w:color w:val="009AA6" w:themeColor="accent1"/>
              </w:rPr>
              <w:t>. not for delete</w:t>
            </w:r>
            <w:r w:rsidR="00512888">
              <w:rPr>
                <w:rFonts w:asciiTheme="minorHAnsi" w:hAnsiTheme="minorHAnsi" w:cs="Tahoma"/>
                <w:color w:val="009AA6" w:themeColor="accent1"/>
              </w:rPr>
              <w:t>, or Visa only</w:t>
            </w:r>
            <w:r w:rsidR="00512888" w:rsidRPr="00512888">
              <w:rPr>
                <w:rFonts w:asciiTheme="minorHAnsi" w:hAnsiTheme="minorHAnsi" w:cs="Tahoma"/>
                <w:color w:val="009AA6" w:themeColor="accent1"/>
              </w:rPr>
              <w:t>)</w:t>
            </w:r>
            <w:r w:rsidRPr="005923F9">
              <w:rPr>
                <w:rFonts w:asciiTheme="minorHAnsi" w:hAnsiTheme="minorHAnsi" w:cs="Tahoma"/>
              </w:rPr>
              <w:t>.</w:t>
            </w:r>
          </w:p>
          <w:p w:rsidR="00C6240E" w:rsidRPr="005923F9" w:rsidRDefault="00A15616" w:rsidP="005923F9">
            <w:pPr>
              <w:spacing w:after="0" w:line="240" w:lineRule="auto"/>
              <w:ind w:left="720"/>
              <w:rPr>
                <w:rFonts w:asciiTheme="minorHAnsi" w:hAnsiTheme="minorHAnsi" w:cs="Tahoma"/>
                <w:i/>
              </w:rPr>
            </w:pPr>
            <w:r w:rsidRPr="005923F9">
              <w:rPr>
                <w:rFonts w:asciiTheme="minorHAnsi" w:hAnsiTheme="minorHAnsi" w:cs="Tahoma"/>
                <w:b/>
                <w:i/>
                <w:color w:val="FF0000"/>
              </w:rPr>
              <w:t>!</w:t>
            </w:r>
            <w:r w:rsidRPr="005923F9">
              <w:rPr>
                <w:rFonts w:asciiTheme="minorHAnsi" w:hAnsiTheme="minorHAnsi" w:cs="Tahoma"/>
                <w:b/>
                <w:i/>
              </w:rPr>
              <w:t>Note:</w:t>
            </w:r>
            <w:r w:rsidRPr="005923F9">
              <w:rPr>
                <w:rFonts w:asciiTheme="minorHAnsi" w:hAnsiTheme="minorHAnsi" w:cs="Tahoma"/>
                <w:i/>
              </w:rPr>
              <w:t xml:space="preserve"> The new MSA is attached in Section 3, Related Document References.</w:t>
            </w:r>
          </w:p>
        </w:tc>
        <w:tc>
          <w:tcPr>
            <w:tcW w:w="1132" w:type="dxa"/>
          </w:tcPr>
          <w:p w:rsidR="00C6240E" w:rsidRPr="005923F9" w:rsidRDefault="00A15616"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C6240E" w:rsidRPr="005923F9" w:rsidRDefault="00A15616" w:rsidP="00A92D68">
            <w:pPr>
              <w:spacing w:after="0" w:line="360" w:lineRule="auto"/>
              <w:rPr>
                <w:rFonts w:asciiTheme="minorHAnsi" w:hAnsiTheme="minorHAnsi" w:cs="Tahoma"/>
              </w:rPr>
            </w:pPr>
            <w:r w:rsidRPr="005923F9">
              <w:rPr>
                <w:rFonts w:asciiTheme="minorHAnsi" w:hAnsiTheme="minorHAnsi" w:cs="Tahoma"/>
              </w:rPr>
              <w:t>BR018</w:t>
            </w:r>
          </w:p>
        </w:tc>
      </w:tr>
      <w:tr w:rsidR="009C70FC"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9C70FC"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FUNC007</w:t>
            </w:r>
          </w:p>
        </w:tc>
        <w:tc>
          <w:tcPr>
            <w:tcW w:w="6902" w:type="dxa"/>
          </w:tcPr>
          <w:p w:rsidR="009C70FC" w:rsidRPr="005923F9" w:rsidRDefault="009C70FC" w:rsidP="005923F9">
            <w:pPr>
              <w:spacing w:after="0" w:line="240" w:lineRule="auto"/>
              <w:rPr>
                <w:rFonts w:asciiTheme="minorHAnsi" w:hAnsiTheme="minorHAnsi" w:cs="Tahoma"/>
              </w:rPr>
            </w:pPr>
            <w:r w:rsidRPr="005923F9">
              <w:rPr>
                <w:rFonts w:asciiTheme="minorHAnsi" w:hAnsiTheme="minorHAnsi" w:cs="Tahoma"/>
              </w:rPr>
              <w:t>The output of the completed artifact can be:</w:t>
            </w:r>
          </w:p>
          <w:p w:rsidR="009C70FC" w:rsidRPr="005923F9" w:rsidRDefault="009C70FC" w:rsidP="005923F9">
            <w:pPr>
              <w:pStyle w:val="ListParagraph"/>
              <w:numPr>
                <w:ilvl w:val="0"/>
                <w:numId w:val="24"/>
              </w:numPr>
              <w:spacing w:after="0" w:line="240" w:lineRule="auto"/>
              <w:rPr>
                <w:rFonts w:asciiTheme="minorHAnsi" w:hAnsiTheme="minorHAnsi" w:cs="Tahoma"/>
              </w:rPr>
            </w:pPr>
            <w:r w:rsidRPr="005923F9">
              <w:rPr>
                <w:rFonts w:asciiTheme="minorHAnsi" w:hAnsiTheme="minorHAnsi" w:cs="Tahoma"/>
              </w:rPr>
              <w:t>Printed</w:t>
            </w:r>
          </w:p>
          <w:p w:rsidR="009C70FC" w:rsidRPr="005923F9" w:rsidRDefault="009C70FC" w:rsidP="005923F9">
            <w:pPr>
              <w:pStyle w:val="ListParagraph"/>
              <w:numPr>
                <w:ilvl w:val="0"/>
                <w:numId w:val="24"/>
              </w:numPr>
              <w:spacing w:after="0" w:line="240" w:lineRule="auto"/>
              <w:rPr>
                <w:rFonts w:asciiTheme="minorHAnsi" w:hAnsiTheme="minorHAnsi" w:cs="Tahoma"/>
              </w:rPr>
            </w:pPr>
            <w:r w:rsidRPr="005923F9">
              <w:rPr>
                <w:rFonts w:asciiTheme="minorHAnsi" w:hAnsiTheme="minorHAnsi" w:cs="Tahoma"/>
              </w:rPr>
              <w:t xml:space="preserve">Print to PDF, or </w:t>
            </w:r>
          </w:p>
          <w:p w:rsidR="009C70FC" w:rsidRPr="005923F9" w:rsidRDefault="009C70FC" w:rsidP="005923F9">
            <w:pPr>
              <w:pStyle w:val="ListParagraph"/>
              <w:numPr>
                <w:ilvl w:val="0"/>
                <w:numId w:val="24"/>
              </w:numPr>
              <w:spacing w:after="0" w:line="240" w:lineRule="auto"/>
              <w:rPr>
                <w:rFonts w:asciiTheme="minorHAnsi" w:hAnsiTheme="minorHAnsi" w:cs="Tahoma"/>
              </w:rPr>
            </w:pPr>
            <w:r w:rsidRPr="005923F9">
              <w:rPr>
                <w:rFonts w:asciiTheme="minorHAnsi" w:hAnsiTheme="minorHAnsi" w:cs="Tahoma"/>
              </w:rPr>
              <w:t xml:space="preserve">Print to </w:t>
            </w:r>
            <w:r w:rsidR="00A73A66" w:rsidRPr="008C63AB">
              <w:rPr>
                <w:rFonts w:asciiTheme="minorHAnsi" w:hAnsiTheme="minorHAnsi" w:cs="Tahoma"/>
                <w:color w:val="FF0000"/>
                <w:lang w:val="en-US"/>
              </w:rPr>
              <w:t>OneSpan Sign</w:t>
            </w:r>
            <w:r w:rsidRPr="008C63AB">
              <w:rPr>
                <w:rFonts w:asciiTheme="minorHAnsi" w:hAnsiTheme="minorHAnsi" w:cs="Tahoma"/>
                <w:color w:val="FF0000"/>
              </w:rPr>
              <w:t xml:space="preserve"> </w:t>
            </w:r>
            <w:r w:rsidRPr="005923F9">
              <w:rPr>
                <w:rFonts w:asciiTheme="minorHAnsi" w:hAnsiTheme="minorHAnsi" w:cs="Tahoma"/>
              </w:rPr>
              <w:t xml:space="preserve">(if user has been set up with </w:t>
            </w:r>
            <w:r w:rsidR="00A73A66" w:rsidRPr="008C63AB">
              <w:rPr>
                <w:rFonts w:asciiTheme="minorHAnsi" w:hAnsiTheme="minorHAnsi" w:cs="Tahoma"/>
                <w:color w:val="FF0000"/>
                <w:lang w:val="en-US"/>
              </w:rPr>
              <w:t>OneSpan Sign</w:t>
            </w:r>
            <w:r w:rsidRPr="005923F9">
              <w:rPr>
                <w:rFonts w:asciiTheme="minorHAnsi" w:hAnsiTheme="minorHAnsi" w:cs="Tahoma"/>
              </w:rPr>
              <w:t>)</w:t>
            </w:r>
          </w:p>
        </w:tc>
        <w:tc>
          <w:tcPr>
            <w:tcW w:w="1132" w:type="dxa"/>
          </w:tcPr>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BR012</w:t>
            </w:r>
          </w:p>
        </w:tc>
      </w:tr>
      <w:tr w:rsidR="009C70FC"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9C70FC"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FUNC008</w:t>
            </w:r>
          </w:p>
        </w:tc>
        <w:tc>
          <w:tcPr>
            <w:tcW w:w="6902" w:type="dxa"/>
          </w:tcPr>
          <w:p w:rsidR="009C70FC" w:rsidRPr="005923F9" w:rsidRDefault="009C70FC" w:rsidP="005923F9">
            <w:pPr>
              <w:spacing w:after="0" w:line="240" w:lineRule="auto"/>
              <w:rPr>
                <w:rFonts w:asciiTheme="minorHAnsi" w:hAnsiTheme="minorHAnsi" w:cs="Tahoma"/>
              </w:rPr>
            </w:pPr>
            <w:r w:rsidRPr="005923F9">
              <w:rPr>
                <w:rFonts w:asciiTheme="minorHAnsi" w:hAnsiTheme="minorHAnsi" w:cs="Tahoma"/>
              </w:rPr>
              <w:t>Completed forms will be in an email-friendly format</w:t>
            </w:r>
          </w:p>
        </w:tc>
        <w:tc>
          <w:tcPr>
            <w:tcW w:w="1132" w:type="dxa"/>
          </w:tcPr>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 xml:space="preserve">Must </w:t>
            </w:r>
          </w:p>
        </w:tc>
        <w:tc>
          <w:tcPr>
            <w:tcW w:w="1205" w:type="dxa"/>
          </w:tcPr>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BR011</w:t>
            </w:r>
          </w:p>
        </w:tc>
      </w:tr>
      <w:tr w:rsidR="009C70FC" w:rsidRPr="001128F6"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9C70FC" w:rsidRPr="001128F6" w:rsidRDefault="00902D5A" w:rsidP="00A92D68">
            <w:pPr>
              <w:spacing w:after="0" w:line="360" w:lineRule="auto"/>
              <w:rPr>
                <w:rFonts w:asciiTheme="minorHAnsi" w:hAnsiTheme="minorHAnsi" w:cs="Tahoma"/>
                <w:b/>
                <w:strike/>
              </w:rPr>
            </w:pPr>
            <w:r w:rsidRPr="001128F6">
              <w:rPr>
                <w:rFonts w:asciiTheme="minorHAnsi" w:hAnsiTheme="minorHAnsi" w:cs="Tahoma"/>
                <w:b/>
                <w:strike/>
              </w:rPr>
              <w:t>FUNC009</w:t>
            </w:r>
          </w:p>
        </w:tc>
        <w:tc>
          <w:tcPr>
            <w:tcW w:w="6902" w:type="dxa"/>
          </w:tcPr>
          <w:p w:rsidR="009C70FC" w:rsidRPr="001128F6" w:rsidRDefault="009C70FC" w:rsidP="005923F9">
            <w:pPr>
              <w:spacing w:after="0" w:line="240" w:lineRule="auto"/>
              <w:rPr>
                <w:rFonts w:asciiTheme="minorHAnsi" w:hAnsiTheme="minorHAnsi" w:cs="Tahoma"/>
                <w:strike/>
              </w:rPr>
            </w:pPr>
            <w:r w:rsidRPr="001128F6">
              <w:rPr>
                <w:rFonts w:asciiTheme="minorHAnsi" w:hAnsiTheme="minorHAnsi" w:cs="Tahoma"/>
                <w:strike/>
              </w:rPr>
              <w:t>Completed forms will be locked, uneditable</w:t>
            </w:r>
          </w:p>
        </w:tc>
        <w:tc>
          <w:tcPr>
            <w:tcW w:w="1132" w:type="dxa"/>
          </w:tcPr>
          <w:p w:rsidR="009C70FC" w:rsidRPr="001128F6" w:rsidRDefault="009C70FC" w:rsidP="00A92D68">
            <w:pPr>
              <w:spacing w:after="0" w:line="360" w:lineRule="auto"/>
              <w:rPr>
                <w:rFonts w:asciiTheme="minorHAnsi" w:hAnsiTheme="minorHAnsi" w:cs="Tahoma"/>
                <w:strike/>
              </w:rPr>
            </w:pPr>
            <w:r w:rsidRPr="001128F6">
              <w:rPr>
                <w:rFonts w:asciiTheme="minorHAnsi" w:hAnsiTheme="minorHAnsi" w:cs="Tahoma"/>
                <w:strike/>
              </w:rPr>
              <w:t>Must</w:t>
            </w:r>
          </w:p>
        </w:tc>
        <w:tc>
          <w:tcPr>
            <w:tcW w:w="1205" w:type="dxa"/>
          </w:tcPr>
          <w:p w:rsidR="009C70FC" w:rsidRPr="001128F6" w:rsidRDefault="009C70FC" w:rsidP="00A92D68">
            <w:pPr>
              <w:spacing w:after="0" w:line="360" w:lineRule="auto"/>
              <w:rPr>
                <w:rFonts w:asciiTheme="minorHAnsi" w:hAnsiTheme="minorHAnsi" w:cs="Tahoma"/>
                <w:strike/>
              </w:rPr>
            </w:pPr>
            <w:r w:rsidRPr="001128F6">
              <w:rPr>
                <w:rFonts w:asciiTheme="minorHAnsi" w:hAnsiTheme="minorHAnsi" w:cs="Tahoma"/>
                <w:strike/>
              </w:rPr>
              <w:t>BR010</w:t>
            </w:r>
          </w:p>
        </w:tc>
      </w:tr>
      <w:tr w:rsidR="009C70FC"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9C70FC"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FUNC010</w:t>
            </w:r>
          </w:p>
        </w:tc>
        <w:tc>
          <w:tcPr>
            <w:tcW w:w="6902" w:type="dxa"/>
          </w:tcPr>
          <w:p w:rsidR="009C70FC" w:rsidRPr="005923F9" w:rsidRDefault="009C70FC" w:rsidP="005923F9">
            <w:pPr>
              <w:spacing w:after="0" w:line="240" w:lineRule="auto"/>
              <w:rPr>
                <w:rFonts w:asciiTheme="minorHAnsi" w:hAnsiTheme="minorHAnsi" w:cs="Tahoma"/>
              </w:rPr>
            </w:pPr>
            <w:r w:rsidRPr="005923F9">
              <w:rPr>
                <w:rFonts w:asciiTheme="minorHAnsi" w:hAnsiTheme="minorHAnsi" w:cs="Tahoma"/>
              </w:rPr>
              <w:t xml:space="preserve">The user will be able to save the data collected at any point, and have the ability to retrieve and continue at any time.  </w:t>
            </w:r>
          </w:p>
        </w:tc>
        <w:tc>
          <w:tcPr>
            <w:tcW w:w="1132" w:type="dxa"/>
          </w:tcPr>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BR008</w:t>
            </w:r>
          </w:p>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BR009</w:t>
            </w:r>
          </w:p>
        </w:tc>
      </w:tr>
      <w:tr w:rsidR="009C70FC"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9C70FC"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FUNC011</w:t>
            </w:r>
          </w:p>
        </w:tc>
        <w:tc>
          <w:tcPr>
            <w:tcW w:w="6902" w:type="dxa"/>
          </w:tcPr>
          <w:p w:rsidR="009C70FC" w:rsidRPr="005923F9" w:rsidRDefault="009C70FC" w:rsidP="005923F9">
            <w:pPr>
              <w:spacing w:after="0" w:line="240" w:lineRule="auto"/>
              <w:rPr>
                <w:rFonts w:asciiTheme="minorHAnsi" w:hAnsiTheme="minorHAnsi" w:cs="Tahoma"/>
              </w:rPr>
            </w:pPr>
            <w:r w:rsidRPr="005923F9">
              <w:rPr>
                <w:rFonts w:asciiTheme="minorHAnsi" w:hAnsiTheme="minorHAnsi" w:cs="Tahoma"/>
              </w:rPr>
              <w:t>All CWB staff, both Branch and Corporate staff will have access to the new form/application.</w:t>
            </w:r>
          </w:p>
        </w:tc>
        <w:tc>
          <w:tcPr>
            <w:tcW w:w="1132" w:type="dxa"/>
          </w:tcPr>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BR006</w:t>
            </w:r>
          </w:p>
          <w:p w:rsidR="009C70FC" w:rsidRPr="005923F9" w:rsidRDefault="009C70FC" w:rsidP="00A92D68">
            <w:pPr>
              <w:spacing w:after="0" w:line="360" w:lineRule="auto"/>
              <w:rPr>
                <w:rFonts w:asciiTheme="minorHAnsi" w:hAnsiTheme="minorHAnsi" w:cs="Tahoma"/>
              </w:rPr>
            </w:pPr>
            <w:r w:rsidRPr="005923F9">
              <w:rPr>
                <w:rFonts w:asciiTheme="minorHAnsi" w:hAnsiTheme="minorHAnsi" w:cs="Tahoma"/>
              </w:rPr>
              <w:t>BR007</w:t>
            </w:r>
          </w:p>
        </w:tc>
      </w:tr>
      <w:tr w:rsidR="009C70FC"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9C70FC"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FUNC012</w:t>
            </w:r>
          </w:p>
        </w:tc>
        <w:tc>
          <w:tcPr>
            <w:tcW w:w="6902" w:type="dxa"/>
          </w:tcPr>
          <w:p w:rsidR="009C70FC" w:rsidRPr="005923F9" w:rsidRDefault="004D15FB" w:rsidP="005923F9">
            <w:pPr>
              <w:spacing w:after="0" w:line="240" w:lineRule="auto"/>
              <w:rPr>
                <w:rFonts w:asciiTheme="minorHAnsi" w:hAnsiTheme="minorHAnsi" w:cs="Tahoma"/>
              </w:rPr>
            </w:pPr>
            <w:r w:rsidRPr="005923F9">
              <w:rPr>
                <w:rFonts w:asciiTheme="minorHAnsi" w:hAnsiTheme="minorHAnsi" w:cs="Tahoma"/>
              </w:rPr>
              <w:t>All forms will have an audit history tracked</w:t>
            </w:r>
            <w:r w:rsidR="00651333" w:rsidRPr="00651333">
              <w:rPr>
                <w:rFonts w:asciiTheme="minorHAnsi" w:hAnsiTheme="minorHAnsi" w:cs="Tahoma"/>
                <w:color w:val="FFC000"/>
              </w:rPr>
              <w:t xml:space="preserve"> and included on the fin</w:t>
            </w:r>
            <w:r w:rsidR="00580200">
              <w:rPr>
                <w:rFonts w:asciiTheme="minorHAnsi" w:hAnsiTheme="minorHAnsi" w:cs="Tahoma"/>
                <w:color w:val="FFC000"/>
              </w:rPr>
              <w:t>al artifact</w:t>
            </w:r>
            <w:r w:rsidRPr="005923F9">
              <w:rPr>
                <w:rFonts w:asciiTheme="minorHAnsi" w:hAnsiTheme="minorHAnsi" w:cs="Tahoma"/>
              </w:rPr>
              <w:t>, including items such as:</w:t>
            </w:r>
          </w:p>
          <w:p w:rsidR="004D15FB" w:rsidRDefault="004D15FB" w:rsidP="005923F9">
            <w:pPr>
              <w:pStyle w:val="ListParagraph"/>
              <w:numPr>
                <w:ilvl w:val="0"/>
                <w:numId w:val="25"/>
              </w:numPr>
              <w:spacing w:after="0" w:line="240" w:lineRule="auto"/>
              <w:rPr>
                <w:rFonts w:asciiTheme="minorHAnsi" w:hAnsiTheme="minorHAnsi" w:cs="Tahoma"/>
              </w:rPr>
            </w:pPr>
            <w:r w:rsidRPr="005923F9">
              <w:rPr>
                <w:rFonts w:asciiTheme="minorHAnsi" w:hAnsiTheme="minorHAnsi" w:cs="Tahoma"/>
              </w:rPr>
              <w:t>Last User to edit</w:t>
            </w:r>
          </w:p>
          <w:p w:rsidR="00651333" w:rsidRPr="00651333" w:rsidRDefault="00651333" w:rsidP="005923F9">
            <w:pPr>
              <w:pStyle w:val="ListParagraph"/>
              <w:numPr>
                <w:ilvl w:val="0"/>
                <w:numId w:val="25"/>
              </w:numPr>
              <w:spacing w:after="0" w:line="240" w:lineRule="auto"/>
              <w:rPr>
                <w:rFonts w:asciiTheme="minorHAnsi" w:hAnsiTheme="minorHAnsi" w:cs="Tahoma"/>
                <w:color w:val="FFC000"/>
              </w:rPr>
            </w:pPr>
            <w:r w:rsidRPr="00651333">
              <w:rPr>
                <w:rFonts w:asciiTheme="minorHAnsi" w:hAnsiTheme="minorHAnsi" w:cs="Tahoma"/>
                <w:color w:val="FFC000"/>
              </w:rPr>
              <w:t>All User</w:t>
            </w:r>
            <w:r w:rsidR="008675BF">
              <w:rPr>
                <w:rFonts w:asciiTheme="minorHAnsi" w:hAnsiTheme="minorHAnsi" w:cs="Tahoma"/>
                <w:color w:val="FFC000"/>
              </w:rPr>
              <w:t>s</w:t>
            </w:r>
            <w:r w:rsidRPr="00651333">
              <w:rPr>
                <w:rFonts w:asciiTheme="minorHAnsi" w:hAnsiTheme="minorHAnsi" w:cs="Tahoma"/>
                <w:color w:val="FFC000"/>
              </w:rPr>
              <w:t xml:space="preserve"> that edit</w:t>
            </w:r>
            <w:r w:rsidR="00FF3865">
              <w:rPr>
                <w:rFonts w:asciiTheme="minorHAnsi" w:hAnsiTheme="minorHAnsi" w:cs="Tahoma"/>
                <w:color w:val="FFC000"/>
              </w:rPr>
              <w:t xml:space="preserve"> the form</w:t>
            </w:r>
          </w:p>
          <w:p w:rsidR="004D15FB" w:rsidRPr="005923F9" w:rsidRDefault="004D15FB" w:rsidP="005923F9">
            <w:pPr>
              <w:pStyle w:val="ListParagraph"/>
              <w:numPr>
                <w:ilvl w:val="0"/>
                <w:numId w:val="25"/>
              </w:numPr>
              <w:spacing w:after="0" w:line="240" w:lineRule="auto"/>
              <w:rPr>
                <w:rFonts w:asciiTheme="minorHAnsi" w:hAnsiTheme="minorHAnsi" w:cs="Tahoma"/>
              </w:rPr>
            </w:pPr>
            <w:r w:rsidRPr="005923F9">
              <w:rPr>
                <w:rFonts w:asciiTheme="minorHAnsi" w:hAnsiTheme="minorHAnsi" w:cs="Tahoma"/>
              </w:rPr>
              <w:t>Last Modified Date</w:t>
            </w:r>
          </w:p>
          <w:p w:rsidR="004D15FB" w:rsidRPr="005923F9" w:rsidRDefault="004D15FB" w:rsidP="005923F9">
            <w:pPr>
              <w:pStyle w:val="ListParagraph"/>
              <w:numPr>
                <w:ilvl w:val="0"/>
                <w:numId w:val="25"/>
              </w:numPr>
              <w:spacing w:after="0" w:line="240" w:lineRule="auto"/>
              <w:rPr>
                <w:rFonts w:asciiTheme="minorHAnsi" w:hAnsiTheme="minorHAnsi" w:cs="Tahoma"/>
              </w:rPr>
            </w:pPr>
            <w:r w:rsidRPr="005923F9">
              <w:rPr>
                <w:rFonts w:asciiTheme="minorHAnsi" w:hAnsiTheme="minorHAnsi" w:cs="Tahoma"/>
              </w:rPr>
              <w:t>Create Date</w:t>
            </w:r>
          </w:p>
          <w:p w:rsidR="004D15FB" w:rsidRPr="005923F9" w:rsidRDefault="004D15FB" w:rsidP="005923F9">
            <w:pPr>
              <w:pStyle w:val="ListParagraph"/>
              <w:numPr>
                <w:ilvl w:val="0"/>
                <w:numId w:val="25"/>
              </w:numPr>
              <w:spacing w:after="0" w:line="240" w:lineRule="auto"/>
              <w:rPr>
                <w:rFonts w:asciiTheme="minorHAnsi" w:hAnsiTheme="minorHAnsi" w:cs="Tahoma"/>
              </w:rPr>
            </w:pPr>
            <w:r w:rsidRPr="005923F9">
              <w:rPr>
                <w:rFonts w:asciiTheme="minorHAnsi" w:hAnsiTheme="minorHAnsi" w:cs="Tahoma"/>
              </w:rPr>
              <w:t>Creation User</w:t>
            </w:r>
          </w:p>
          <w:p w:rsidR="004D15FB" w:rsidRPr="005923F9" w:rsidRDefault="004D15FB" w:rsidP="005923F9">
            <w:pPr>
              <w:pStyle w:val="ListParagraph"/>
              <w:numPr>
                <w:ilvl w:val="0"/>
                <w:numId w:val="25"/>
              </w:numPr>
              <w:spacing w:after="0" w:line="240" w:lineRule="auto"/>
              <w:rPr>
                <w:rFonts w:asciiTheme="minorHAnsi" w:hAnsiTheme="minorHAnsi" w:cs="Tahoma"/>
              </w:rPr>
            </w:pPr>
            <w:r w:rsidRPr="005923F9">
              <w:rPr>
                <w:rFonts w:asciiTheme="minorHAnsi" w:hAnsiTheme="minorHAnsi" w:cs="Tahoma"/>
              </w:rPr>
              <w:t>Last Save Date</w:t>
            </w:r>
          </w:p>
        </w:tc>
        <w:tc>
          <w:tcPr>
            <w:tcW w:w="1132" w:type="dxa"/>
          </w:tcPr>
          <w:p w:rsidR="009C70FC" w:rsidRPr="005923F9" w:rsidRDefault="004D15FB"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9C70FC" w:rsidRPr="005923F9" w:rsidRDefault="004D15FB" w:rsidP="00A92D68">
            <w:pPr>
              <w:spacing w:after="0" w:line="360" w:lineRule="auto"/>
              <w:rPr>
                <w:rFonts w:asciiTheme="minorHAnsi" w:hAnsiTheme="minorHAnsi" w:cs="Tahoma"/>
              </w:rPr>
            </w:pPr>
            <w:r w:rsidRPr="005923F9">
              <w:rPr>
                <w:rFonts w:asciiTheme="minorHAnsi" w:hAnsiTheme="minorHAnsi" w:cs="Tahoma"/>
              </w:rPr>
              <w:t>BR013</w:t>
            </w:r>
          </w:p>
        </w:tc>
      </w:tr>
      <w:tr w:rsidR="004D15FB"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4D15FB"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FUNC013</w:t>
            </w:r>
          </w:p>
        </w:tc>
        <w:tc>
          <w:tcPr>
            <w:tcW w:w="6902" w:type="dxa"/>
          </w:tcPr>
          <w:p w:rsidR="004D15FB" w:rsidRPr="005923F9" w:rsidRDefault="004D15FB" w:rsidP="004D5384">
            <w:pPr>
              <w:spacing w:after="0" w:line="240" w:lineRule="auto"/>
              <w:rPr>
                <w:rFonts w:asciiTheme="minorHAnsi" w:hAnsiTheme="minorHAnsi" w:cs="Tahoma"/>
              </w:rPr>
            </w:pPr>
            <w:r w:rsidRPr="00593733">
              <w:rPr>
                <w:rFonts w:asciiTheme="minorHAnsi" w:hAnsiTheme="minorHAnsi" w:cs="Tahoma"/>
              </w:rPr>
              <w:t xml:space="preserve">Data entry rules will be followed, found in </w:t>
            </w:r>
            <w:r w:rsidR="00B07696">
              <w:rPr>
                <w:rFonts w:asciiTheme="minorHAnsi" w:hAnsiTheme="minorHAnsi" w:cs="Tahoma"/>
              </w:rPr>
              <w:t>Mapping</w:t>
            </w:r>
            <w:r w:rsidR="004D5384">
              <w:rPr>
                <w:rFonts w:asciiTheme="minorHAnsi" w:hAnsiTheme="minorHAnsi" w:cs="Tahoma"/>
              </w:rPr>
              <w:t xml:space="preserve"> can be found in </w:t>
            </w:r>
            <w:hyperlink w:anchor="_Appendix_A_Field" w:history="1">
              <w:r w:rsidR="004D5384" w:rsidRPr="008C63AB">
                <w:rPr>
                  <w:rStyle w:val="Hyperlink"/>
                  <w:rFonts w:asciiTheme="minorHAnsi" w:hAnsiTheme="minorHAnsi" w:cs="Tahoma"/>
                  <w:color w:val="FF0000"/>
                </w:rPr>
                <w:t>Appendix A</w:t>
              </w:r>
              <w:r w:rsidR="00593733" w:rsidRPr="008C63AB">
                <w:rPr>
                  <w:rStyle w:val="Hyperlink"/>
                  <w:rFonts w:asciiTheme="minorHAnsi" w:hAnsiTheme="minorHAnsi" w:cs="Tahoma"/>
                  <w:color w:val="FF0000"/>
                </w:rPr>
                <w:t xml:space="preserve"> </w:t>
              </w:r>
              <w:r w:rsidR="004D5384" w:rsidRPr="008C63AB">
                <w:rPr>
                  <w:rStyle w:val="Hyperlink"/>
                  <w:rFonts w:asciiTheme="minorHAnsi" w:hAnsiTheme="minorHAnsi" w:cs="Tahoma"/>
                  <w:color w:val="FF0000"/>
                </w:rPr>
                <w:t>Field Matrix</w:t>
              </w:r>
            </w:hyperlink>
            <w:r w:rsidR="004D5384" w:rsidRPr="008C63AB">
              <w:rPr>
                <w:rFonts w:asciiTheme="minorHAnsi" w:hAnsiTheme="minorHAnsi" w:cs="Tahoma"/>
                <w:color w:val="FF0000"/>
              </w:rPr>
              <w:t xml:space="preserve"> </w:t>
            </w:r>
          </w:p>
        </w:tc>
        <w:tc>
          <w:tcPr>
            <w:tcW w:w="1132" w:type="dxa"/>
          </w:tcPr>
          <w:p w:rsidR="004D15FB" w:rsidRPr="005923F9" w:rsidRDefault="004D15FB"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4D15FB" w:rsidRPr="005923F9" w:rsidRDefault="004D15FB" w:rsidP="00A92D68">
            <w:pPr>
              <w:spacing w:after="0" w:line="360" w:lineRule="auto"/>
              <w:rPr>
                <w:rFonts w:asciiTheme="minorHAnsi" w:hAnsiTheme="minorHAnsi" w:cs="Tahoma"/>
              </w:rPr>
            </w:pPr>
            <w:r w:rsidRPr="005923F9">
              <w:rPr>
                <w:rFonts w:asciiTheme="minorHAnsi" w:hAnsiTheme="minorHAnsi" w:cs="Tahoma"/>
              </w:rPr>
              <w:t>BR014</w:t>
            </w:r>
          </w:p>
        </w:tc>
      </w:tr>
      <w:tr w:rsidR="004D15FB"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4D15FB"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FUNC014</w:t>
            </w:r>
          </w:p>
        </w:tc>
        <w:tc>
          <w:tcPr>
            <w:tcW w:w="6902" w:type="dxa"/>
          </w:tcPr>
          <w:p w:rsidR="00234A10" w:rsidRPr="005923F9" w:rsidRDefault="00234A10" w:rsidP="005923F9">
            <w:pPr>
              <w:spacing w:after="0" w:line="240" w:lineRule="auto"/>
              <w:rPr>
                <w:rFonts w:asciiTheme="minorHAnsi" w:hAnsiTheme="minorHAnsi" w:cs="Tahoma"/>
              </w:rPr>
            </w:pPr>
            <w:r w:rsidRPr="005923F9">
              <w:rPr>
                <w:rFonts w:asciiTheme="minorHAnsi" w:hAnsiTheme="minorHAnsi" w:cs="Tahoma"/>
              </w:rPr>
              <w:t>User will have the following options for obtaining signatures:</w:t>
            </w:r>
          </w:p>
          <w:p w:rsidR="00DE4405" w:rsidRPr="001A2DBA" w:rsidRDefault="00DE4405" w:rsidP="00DE4405">
            <w:pPr>
              <w:pStyle w:val="ListParagraph"/>
              <w:numPr>
                <w:ilvl w:val="0"/>
                <w:numId w:val="26"/>
              </w:numPr>
              <w:spacing w:after="0" w:line="240" w:lineRule="auto"/>
              <w:rPr>
                <w:rFonts w:asciiTheme="minorHAnsi" w:hAnsiTheme="minorHAnsi" w:cs="Tahoma"/>
                <w:strike/>
              </w:rPr>
            </w:pPr>
            <w:r w:rsidRPr="001A2DBA">
              <w:rPr>
                <w:rFonts w:asciiTheme="minorHAnsi" w:hAnsiTheme="minorHAnsi" w:cs="Tahoma"/>
                <w:strike/>
              </w:rPr>
              <w:t>Click to sign</w:t>
            </w:r>
          </w:p>
          <w:p w:rsidR="00DE4405" w:rsidRPr="00DE4405" w:rsidRDefault="00234A10" w:rsidP="00DE4405">
            <w:pPr>
              <w:pStyle w:val="ListParagraph"/>
              <w:numPr>
                <w:ilvl w:val="0"/>
                <w:numId w:val="26"/>
              </w:numPr>
              <w:spacing w:after="0" w:line="240" w:lineRule="auto"/>
              <w:rPr>
                <w:rFonts w:asciiTheme="minorHAnsi" w:hAnsiTheme="minorHAnsi" w:cs="Tahoma"/>
              </w:rPr>
            </w:pPr>
            <w:r w:rsidRPr="005923F9">
              <w:rPr>
                <w:rFonts w:asciiTheme="minorHAnsi" w:hAnsiTheme="minorHAnsi" w:cs="Tahoma"/>
              </w:rPr>
              <w:t>Print for wet ink</w:t>
            </w:r>
          </w:p>
          <w:p w:rsidR="00234A10" w:rsidRPr="005923F9" w:rsidRDefault="00234A10" w:rsidP="005923F9">
            <w:pPr>
              <w:pStyle w:val="ListParagraph"/>
              <w:numPr>
                <w:ilvl w:val="0"/>
                <w:numId w:val="26"/>
              </w:numPr>
              <w:spacing w:after="0" w:line="240" w:lineRule="auto"/>
              <w:rPr>
                <w:rFonts w:asciiTheme="minorHAnsi" w:hAnsiTheme="minorHAnsi" w:cs="Tahoma"/>
              </w:rPr>
            </w:pPr>
            <w:r w:rsidRPr="005923F9">
              <w:rPr>
                <w:rFonts w:asciiTheme="minorHAnsi" w:hAnsiTheme="minorHAnsi" w:cs="Tahoma"/>
              </w:rPr>
              <w:t>Print for digital signature (</w:t>
            </w:r>
            <w:r w:rsidR="00A73A66" w:rsidRPr="008C63AB">
              <w:rPr>
                <w:rFonts w:asciiTheme="minorHAnsi" w:hAnsiTheme="minorHAnsi" w:cs="Tahoma"/>
                <w:color w:val="FF0000"/>
                <w:lang w:val="en-US"/>
              </w:rPr>
              <w:t>OneSpan Sign</w:t>
            </w:r>
            <w:r w:rsidRPr="005923F9">
              <w:rPr>
                <w:rFonts w:asciiTheme="minorHAnsi" w:hAnsiTheme="minorHAnsi" w:cs="Tahoma"/>
              </w:rPr>
              <w:t>)</w:t>
            </w:r>
          </w:p>
          <w:p w:rsidR="00234A10" w:rsidRPr="005923F9" w:rsidRDefault="00234A10" w:rsidP="005923F9">
            <w:pPr>
              <w:pStyle w:val="ListParagraph"/>
              <w:numPr>
                <w:ilvl w:val="1"/>
                <w:numId w:val="26"/>
              </w:numPr>
              <w:spacing w:after="0" w:line="240" w:lineRule="auto"/>
              <w:rPr>
                <w:rFonts w:asciiTheme="minorHAnsi" w:hAnsiTheme="minorHAnsi" w:cs="Tahoma"/>
              </w:rPr>
            </w:pPr>
            <w:r w:rsidRPr="005923F9">
              <w:rPr>
                <w:rFonts w:asciiTheme="minorHAnsi" w:hAnsiTheme="minorHAnsi" w:cs="Tahoma"/>
              </w:rPr>
              <w:t xml:space="preserve">This option will only be available for those who have the </w:t>
            </w:r>
            <w:r w:rsidR="00A73A66" w:rsidRPr="008C63AB">
              <w:rPr>
                <w:rFonts w:asciiTheme="minorHAnsi" w:hAnsiTheme="minorHAnsi" w:cs="Tahoma"/>
                <w:color w:val="FF0000"/>
                <w:lang w:val="en-US"/>
              </w:rPr>
              <w:t>OneSpan Sign</w:t>
            </w:r>
            <w:r w:rsidRPr="008C63AB">
              <w:rPr>
                <w:rFonts w:asciiTheme="minorHAnsi" w:hAnsiTheme="minorHAnsi" w:cs="Tahoma"/>
                <w:color w:val="FF0000"/>
              </w:rPr>
              <w:t xml:space="preserve"> </w:t>
            </w:r>
            <w:r w:rsidRPr="005923F9">
              <w:rPr>
                <w:rFonts w:asciiTheme="minorHAnsi" w:hAnsiTheme="minorHAnsi" w:cs="Tahoma"/>
              </w:rPr>
              <w:t>signature</w:t>
            </w:r>
          </w:p>
          <w:p w:rsidR="004D15FB" w:rsidRPr="005923F9" w:rsidRDefault="00234A10" w:rsidP="005923F9">
            <w:pPr>
              <w:pStyle w:val="ListParagraph"/>
              <w:numPr>
                <w:ilvl w:val="1"/>
                <w:numId w:val="26"/>
              </w:numPr>
              <w:spacing w:after="0" w:line="240" w:lineRule="auto"/>
              <w:rPr>
                <w:rFonts w:asciiTheme="minorHAnsi" w:hAnsiTheme="minorHAnsi" w:cs="Tahoma"/>
              </w:rPr>
            </w:pPr>
            <w:r w:rsidRPr="005923F9">
              <w:rPr>
                <w:rFonts w:asciiTheme="minorHAnsi" w:hAnsiTheme="minorHAnsi" w:cs="Tahoma"/>
              </w:rPr>
              <w:t xml:space="preserve">Until </w:t>
            </w:r>
            <w:r w:rsidR="00A73A66" w:rsidRPr="008C63AB">
              <w:rPr>
                <w:rFonts w:asciiTheme="minorHAnsi" w:hAnsiTheme="minorHAnsi" w:cs="Tahoma"/>
                <w:color w:val="FF0000"/>
                <w:lang w:val="en-US"/>
              </w:rPr>
              <w:t>OneSpan Sign</w:t>
            </w:r>
            <w:r w:rsidRPr="008C63AB">
              <w:rPr>
                <w:rFonts w:asciiTheme="minorHAnsi" w:hAnsiTheme="minorHAnsi" w:cs="Tahoma"/>
                <w:color w:val="FF0000"/>
              </w:rPr>
              <w:t xml:space="preserve"> </w:t>
            </w:r>
            <w:r w:rsidRPr="005923F9">
              <w:rPr>
                <w:rFonts w:asciiTheme="minorHAnsi" w:hAnsiTheme="minorHAnsi" w:cs="Tahoma"/>
              </w:rPr>
              <w:t xml:space="preserve">functionality is incorporated directly into the application/form, the user will only have the option to print to </w:t>
            </w:r>
            <w:r w:rsidRPr="008C63AB">
              <w:rPr>
                <w:rFonts w:asciiTheme="minorHAnsi" w:hAnsiTheme="minorHAnsi" w:cs="Tahoma"/>
                <w:color w:val="FF0000"/>
              </w:rPr>
              <w:t>“</w:t>
            </w:r>
            <w:r w:rsidR="00A73A66" w:rsidRPr="008C63AB">
              <w:rPr>
                <w:rFonts w:asciiTheme="minorHAnsi" w:hAnsiTheme="minorHAnsi" w:cs="Tahoma"/>
                <w:color w:val="FF0000"/>
                <w:lang w:val="en-US"/>
              </w:rPr>
              <w:t>OneSpan Sign</w:t>
            </w:r>
            <w:r w:rsidRPr="008C63AB">
              <w:rPr>
                <w:rFonts w:asciiTheme="minorHAnsi" w:hAnsiTheme="minorHAnsi" w:cs="Tahoma"/>
                <w:color w:val="FF0000"/>
              </w:rPr>
              <w:t xml:space="preserve">” </w:t>
            </w:r>
            <w:r w:rsidRPr="005923F9">
              <w:rPr>
                <w:rFonts w:asciiTheme="minorHAnsi" w:hAnsiTheme="minorHAnsi" w:cs="Tahoma"/>
              </w:rPr>
              <w:t xml:space="preserve">to get digital </w:t>
            </w:r>
            <w:r w:rsidR="00EC40E2" w:rsidRPr="005923F9">
              <w:rPr>
                <w:rFonts w:asciiTheme="minorHAnsi" w:hAnsiTheme="minorHAnsi" w:cs="Tahoma"/>
              </w:rPr>
              <w:t>signatures</w:t>
            </w:r>
            <w:r w:rsidRPr="005923F9">
              <w:rPr>
                <w:rFonts w:asciiTheme="minorHAnsi" w:hAnsiTheme="minorHAnsi" w:cs="Tahoma"/>
              </w:rPr>
              <w:t>.</w:t>
            </w:r>
          </w:p>
        </w:tc>
        <w:tc>
          <w:tcPr>
            <w:tcW w:w="1132" w:type="dxa"/>
          </w:tcPr>
          <w:p w:rsidR="004D15FB" w:rsidRPr="005923F9" w:rsidRDefault="002F702E"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4D15FB" w:rsidRPr="005923F9" w:rsidRDefault="002F702E" w:rsidP="00A92D68">
            <w:pPr>
              <w:spacing w:after="0" w:line="360" w:lineRule="auto"/>
              <w:rPr>
                <w:rFonts w:asciiTheme="minorHAnsi" w:hAnsiTheme="minorHAnsi" w:cs="Tahoma"/>
              </w:rPr>
            </w:pPr>
            <w:r w:rsidRPr="005923F9">
              <w:rPr>
                <w:rFonts w:asciiTheme="minorHAnsi" w:hAnsiTheme="minorHAnsi" w:cs="Tahoma"/>
              </w:rPr>
              <w:t>BR015</w:t>
            </w:r>
          </w:p>
        </w:tc>
      </w:tr>
      <w:tr w:rsidR="002F702E"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2F702E" w:rsidRPr="005923F9" w:rsidRDefault="00902D5A" w:rsidP="00A92D68">
            <w:pPr>
              <w:spacing w:after="0" w:line="360" w:lineRule="auto"/>
              <w:rPr>
                <w:rFonts w:asciiTheme="minorHAnsi" w:hAnsiTheme="minorHAnsi" w:cs="Tahoma"/>
                <w:b/>
              </w:rPr>
            </w:pPr>
            <w:r w:rsidRPr="005923F9">
              <w:rPr>
                <w:rFonts w:asciiTheme="minorHAnsi" w:hAnsiTheme="minorHAnsi" w:cs="Tahoma"/>
                <w:b/>
              </w:rPr>
              <w:t>FUNC015</w:t>
            </w:r>
          </w:p>
        </w:tc>
        <w:tc>
          <w:tcPr>
            <w:tcW w:w="6902" w:type="dxa"/>
          </w:tcPr>
          <w:p w:rsidR="002F702E" w:rsidRPr="005923F9" w:rsidRDefault="002F702E" w:rsidP="005923F9">
            <w:pPr>
              <w:spacing w:after="0" w:line="240" w:lineRule="auto"/>
              <w:rPr>
                <w:rFonts w:asciiTheme="minorHAnsi" w:hAnsiTheme="minorHAnsi" w:cs="Tahoma"/>
              </w:rPr>
            </w:pPr>
            <w:r w:rsidRPr="005923F9">
              <w:rPr>
                <w:rFonts w:asciiTheme="minorHAnsi" w:hAnsiTheme="minorHAnsi" w:cs="Tahoma"/>
              </w:rPr>
              <w:t>The following forms will not be available for general user (but will be available for emergency backup):</w:t>
            </w:r>
          </w:p>
          <w:p w:rsidR="00752386" w:rsidRPr="005923F9" w:rsidRDefault="00752386" w:rsidP="004A0927">
            <w:pPr>
              <w:numPr>
                <w:ilvl w:val="0"/>
                <w:numId w:val="27"/>
              </w:numPr>
              <w:spacing w:after="0" w:line="240" w:lineRule="auto"/>
              <w:rPr>
                <w:rFonts w:asciiTheme="minorHAnsi" w:hAnsiTheme="minorHAnsi"/>
              </w:rPr>
            </w:pPr>
            <w:r w:rsidRPr="005923F9">
              <w:rPr>
                <w:rFonts w:asciiTheme="minorHAnsi" w:hAnsiTheme="minorHAnsi"/>
              </w:rPr>
              <w:t>Form 4288 CWBdirect Business Online Banking Application and Agreement – Delegated including wires sections</w:t>
            </w:r>
          </w:p>
          <w:p w:rsidR="00752386" w:rsidRDefault="00752386" w:rsidP="004A0927">
            <w:pPr>
              <w:numPr>
                <w:ilvl w:val="0"/>
                <w:numId w:val="27"/>
              </w:numPr>
              <w:spacing w:after="0" w:line="240" w:lineRule="auto"/>
              <w:rPr>
                <w:rFonts w:asciiTheme="minorHAnsi" w:hAnsiTheme="minorHAnsi"/>
              </w:rPr>
            </w:pPr>
            <w:r w:rsidRPr="005923F9">
              <w:rPr>
                <w:rFonts w:asciiTheme="minorHAnsi" w:hAnsiTheme="minorHAnsi"/>
              </w:rPr>
              <w:t>Form 4209 CWBdirect Business Online Banking User Permissions – including wires sections</w:t>
            </w:r>
          </w:p>
          <w:p w:rsidR="00E70164" w:rsidRPr="00E70164" w:rsidRDefault="00E70164" w:rsidP="004A0927">
            <w:pPr>
              <w:numPr>
                <w:ilvl w:val="0"/>
                <w:numId w:val="27"/>
              </w:numPr>
              <w:spacing w:after="0" w:line="240" w:lineRule="auto"/>
              <w:rPr>
                <w:rFonts w:asciiTheme="minorHAnsi" w:hAnsiTheme="minorHAnsi"/>
                <w:color w:val="FF0000"/>
              </w:rPr>
            </w:pPr>
            <w:r w:rsidRPr="008C63AB">
              <w:rPr>
                <w:rFonts w:asciiTheme="minorHAnsi" w:hAnsiTheme="minorHAnsi"/>
                <w:color w:val="FF0000"/>
              </w:rPr>
              <w:t>Form 4335 CWB Wire Service Checklist</w:t>
            </w:r>
          </w:p>
          <w:p w:rsidR="00752386" w:rsidRPr="005923F9" w:rsidRDefault="00752386" w:rsidP="004A0927">
            <w:pPr>
              <w:numPr>
                <w:ilvl w:val="0"/>
                <w:numId w:val="27"/>
              </w:numPr>
              <w:spacing w:after="0" w:line="240" w:lineRule="auto"/>
              <w:rPr>
                <w:rFonts w:asciiTheme="minorHAnsi" w:hAnsiTheme="minorHAnsi"/>
              </w:rPr>
            </w:pPr>
            <w:r w:rsidRPr="005923F9">
              <w:rPr>
                <w:rFonts w:asciiTheme="minorHAnsi" w:hAnsiTheme="minorHAnsi"/>
              </w:rPr>
              <w:t>Form 4336 Standalone CWB Wire Service</w:t>
            </w:r>
          </w:p>
          <w:p w:rsidR="00752386" w:rsidRPr="005923F9" w:rsidRDefault="00752386" w:rsidP="004A0927">
            <w:pPr>
              <w:numPr>
                <w:ilvl w:val="0"/>
                <w:numId w:val="27"/>
              </w:numPr>
              <w:spacing w:after="0" w:line="240" w:lineRule="auto"/>
              <w:rPr>
                <w:rFonts w:asciiTheme="minorHAnsi" w:hAnsiTheme="minorHAnsi"/>
              </w:rPr>
            </w:pPr>
            <w:r w:rsidRPr="005923F9">
              <w:rPr>
                <w:rFonts w:asciiTheme="minorHAnsi" w:hAnsiTheme="minorHAnsi"/>
              </w:rPr>
              <w:t>Form 4122- CAFT Customer Automated Funds Transfer Agreement for Direct Deposit (Credit Files)</w:t>
            </w:r>
          </w:p>
          <w:p w:rsidR="00752386" w:rsidRPr="005923F9" w:rsidRDefault="00752386" w:rsidP="004A0927">
            <w:pPr>
              <w:numPr>
                <w:ilvl w:val="0"/>
                <w:numId w:val="27"/>
              </w:numPr>
              <w:spacing w:after="0" w:line="240" w:lineRule="auto"/>
              <w:rPr>
                <w:rFonts w:asciiTheme="minorHAnsi" w:hAnsiTheme="minorHAnsi"/>
              </w:rPr>
            </w:pPr>
            <w:r w:rsidRPr="005923F9">
              <w:rPr>
                <w:rFonts w:asciiTheme="minorHAnsi" w:hAnsiTheme="minorHAnsi"/>
              </w:rPr>
              <w:t>Form 4129- CAFT Customer Automated Funds Transfer Agreement for Pre-Authorized Debits (Debit Files)</w:t>
            </w:r>
          </w:p>
          <w:p w:rsidR="00752386" w:rsidRPr="005923F9" w:rsidRDefault="00752386" w:rsidP="004A0927">
            <w:pPr>
              <w:numPr>
                <w:ilvl w:val="0"/>
                <w:numId w:val="27"/>
              </w:numPr>
              <w:spacing w:after="0" w:line="240" w:lineRule="auto"/>
              <w:rPr>
                <w:rFonts w:asciiTheme="minorHAnsi" w:hAnsiTheme="minorHAnsi"/>
              </w:rPr>
            </w:pPr>
            <w:r w:rsidRPr="005923F9">
              <w:rPr>
                <w:rFonts w:asciiTheme="minorHAnsi" w:hAnsiTheme="minorHAnsi"/>
              </w:rPr>
              <w:t>Form 4164 – CAFT Onboarding form</w:t>
            </w:r>
          </w:p>
          <w:p w:rsidR="00752386" w:rsidRPr="005923F9" w:rsidRDefault="00752386" w:rsidP="004A0927">
            <w:pPr>
              <w:numPr>
                <w:ilvl w:val="0"/>
                <w:numId w:val="27"/>
              </w:numPr>
              <w:spacing w:after="0" w:line="240" w:lineRule="auto"/>
              <w:rPr>
                <w:rFonts w:asciiTheme="minorHAnsi" w:hAnsiTheme="minorHAnsi"/>
              </w:rPr>
            </w:pPr>
            <w:r w:rsidRPr="005923F9">
              <w:rPr>
                <w:rFonts w:asciiTheme="minorHAnsi" w:hAnsiTheme="minorHAnsi"/>
              </w:rPr>
              <w:t>Form 4028 – CAFT Credit File Risk Assessment</w:t>
            </w:r>
          </w:p>
          <w:p w:rsidR="00752386" w:rsidRPr="005923F9" w:rsidRDefault="00752386" w:rsidP="004A0927">
            <w:pPr>
              <w:numPr>
                <w:ilvl w:val="0"/>
                <w:numId w:val="27"/>
              </w:numPr>
              <w:spacing w:after="0" w:line="240" w:lineRule="auto"/>
              <w:rPr>
                <w:rFonts w:asciiTheme="minorHAnsi" w:hAnsiTheme="minorHAnsi"/>
              </w:rPr>
            </w:pPr>
            <w:r w:rsidRPr="005923F9">
              <w:rPr>
                <w:rFonts w:asciiTheme="minorHAnsi" w:hAnsiTheme="minorHAnsi"/>
              </w:rPr>
              <w:t>Form 4163 – CAFT File Upload information form</w:t>
            </w:r>
          </w:p>
          <w:p w:rsidR="002F702E" w:rsidRDefault="00752386" w:rsidP="004A0927">
            <w:pPr>
              <w:numPr>
                <w:ilvl w:val="0"/>
                <w:numId w:val="27"/>
              </w:numPr>
              <w:spacing w:after="0" w:line="240" w:lineRule="auto"/>
              <w:rPr>
                <w:rFonts w:asciiTheme="minorHAnsi" w:hAnsiTheme="minorHAnsi"/>
              </w:rPr>
            </w:pPr>
            <w:r w:rsidRPr="005923F9">
              <w:rPr>
                <w:rFonts w:asciiTheme="minorHAnsi" w:hAnsiTheme="minorHAnsi"/>
              </w:rPr>
              <w:t>Form 4338 RDC Application and Agreement</w:t>
            </w:r>
          </w:p>
          <w:p w:rsidR="004A0927" w:rsidRPr="008A5140" w:rsidRDefault="004A0927" w:rsidP="004A0927">
            <w:pPr>
              <w:numPr>
                <w:ilvl w:val="0"/>
                <w:numId w:val="27"/>
              </w:numPr>
              <w:spacing w:after="0" w:line="240" w:lineRule="auto"/>
              <w:rPr>
                <w:rFonts w:asciiTheme="minorHAnsi" w:hAnsiTheme="minorHAnsi"/>
              </w:rPr>
            </w:pPr>
            <w:r w:rsidRPr="008A5140">
              <w:rPr>
                <w:rFonts w:asciiTheme="minorHAnsi" w:hAnsiTheme="minorHAnsi"/>
              </w:rPr>
              <w:t>Central 1 RDC form</w:t>
            </w:r>
          </w:p>
          <w:p w:rsidR="004A0927" w:rsidRDefault="004A0927" w:rsidP="004A0927">
            <w:pPr>
              <w:numPr>
                <w:ilvl w:val="0"/>
                <w:numId w:val="27"/>
              </w:numPr>
              <w:spacing w:after="0" w:line="240" w:lineRule="auto"/>
              <w:rPr>
                <w:rFonts w:asciiTheme="minorHAnsi" w:hAnsiTheme="minorHAnsi"/>
              </w:rPr>
            </w:pPr>
            <w:r>
              <w:rPr>
                <w:rFonts w:asciiTheme="minorHAnsi" w:hAnsiTheme="minorHAnsi"/>
              </w:rPr>
              <w:t>Form 4097 Business Visa Application</w:t>
            </w:r>
          </w:p>
          <w:p w:rsidR="004A0927" w:rsidRDefault="004A0927" w:rsidP="004A0927">
            <w:pPr>
              <w:numPr>
                <w:ilvl w:val="0"/>
                <w:numId w:val="27"/>
              </w:numPr>
              <w:spacing w:after="0" w:line="240" w:lineRule="auto"/>
              <w:rPr>
                <w:rFonts w:asciiTheme="minorHAnsi" w:hAnsiTheme="minorHAnsi"/>
              </w:rPr>
            </w:pPr>
            <w:r>
              <w:rPr>
                <w:rFonts w:asciiTheme="minorHAnsi" w:hAnsiTheme="minorHAnsi"/>
              </w:rPr>
              <w:t>Form 4293 R</w:t>
            </w:r>
            <w:r w:rsidRPr="00931A68">
              <w:rPr>
                <w:rFonts w:asciiTheme="minorHAnsi" w:hAnsiTheme="minorHAnsi"/>
              </w:rPr>
              <w:t xml:space="preserve">equest for </w:t>
            </w:r>
            <w:r>
              <w:rPr>
                <w:rFonts w:asciiTheme="minorHAnsi" w:hAnsiTheme="minorHAnsi"/>
              </w:rPr>
              <w:t>V</w:t>
            </w:r>
            <w:r w:rsidRPr="00931A68">
              <w:rPr>
                <w:rFonts w:asciiTheme="minorHAnsi" w:hAnsiTheme="minorHAnsi"/>
              </w:rPr>
              <w:t xml:space="preserve">isa card changes </w:t>
            </w:r>
          </w:p>
          <w:p w:rsidR="004A0927" w:rsidRDefault="004A0927" w:rsidP="004A0927">
            <w:pPr>
              <w:numPr>
                <w:ilvl w:val="0"/>
                <w:numId w:val="27"/>
              </w:numPr>
              <w:spacing w:after="0" w:line="240" w:lineRule="auto"/>
              <w:rPr>
                <w:rFonts w:asciiTheme="minorHAnsi" w:hAnsiTheme="minorHAnsi"/>
              </w:rPr>
            </w:pPr>
            <w:r>
              <w:rPr>
                <w:rFonts w:asciiTheme="minorHAnsi" w:hAnsiTheme="minorHAnsi"/>
              </w:rPr>
              <w:t xml:space="preserve">Form 4294 </w:t>
            </w:r>
            <w:r w:rsidRPr="00136DB8">
              <w:rPr>
                <w:rFonts w:asciiTheme="minorHAnsi" w:hAnsiTheme="minorHAnsi"/>
              </w:rPr>
              <w:t>Business Visa – Credit Limit Increase</w:t>
            </w:r>
          </w:p>
          <w:p w:rsidR="004A0927" w:rsidRPr="00CD752B" w:rsidRDefault="004A0927" w:rsidP="004A0927">
            <w:pPr>
              <w:numPr>
                <w:ilvl w:val="0"/>
                <w:numId w:val="27"/>
              </w:numPr>
              <w:spacing w:after="0" w:line="240" w:lineRule="auto"/>
              <w:rPr>
                <w:rFonts w:asciiTheme="minorHAnsi" w:hAnsiTheme="minorHAnsi"/>
                <w:strike/>
              </w:rPr>
            </w:pPr>
            <w:r w:rsidRPr="00CD752B">
              <w:rPr>
                <w:rFonts w:asciiTheme="minorHAnsi" w:hAnsiTheme="minorHAnsi"/>
                <w:strike/>
              </w:rPr>
              <w:t>Form 4289 Visa Disclosure</w:t>
            </w:r>
          </w:p>
          <w:p w:rsidR="004A0927" w:rsidRPr="00EF1505" w:rsidRDefault="004A0927" w:rsidP="004A0927">
            <w:pPr>
              <w:pStyle w:val="ListParagraph"/>
              <w:numPr>
                <w:ilvl w:val="0"/>
                <w:numId w:val="27"/>
              </w:numPr>
              <w:rPr>
                <w:rFonts w:asciiTheme="minorHAnsi" w:hAnsiTheme="minorHAnsi"/>
                <w:strike/>
                <w:lang w:eastAsia="en-US"/>
              </w:rPr>
            </w:pPr>
            <w:r w:rsidRPr="00EF1505">
              <w:rPr>
                <w:rFonts w:asciiTheme="minorHAnsi" w:hAnsiTheme="minorHAnsi"/>
                <w:strike/>
                <w:lang w:eastAsia="en-US"/>
              </w:rPr>
              <w:t>CAFT (Form 4161)</w:t>
            </w:r>
          </w:p>
          <w:p w:rsidR="004A0927" w:rsidRPr="00EF1505" w:rsidRDefault="004A0927" w:rsidP="004A0927">
            <w:pPr>
              <w:pStyle w:val="ListParagraph"/>
              <w:numPr>
                <w:ilvl w:val="0"/>
                <w:numId w:val="27"/>
              </w:numPr>
              <w:rPr>
                <w:rFonts w:asciiTheme="minorHAnsi" w:hAnsiTheme="minorHAnsi"/>
                <w:strike/>
                <w:lang w:eastAsia="en-US"/>
              </w:rPr>
            </w:pPr>
            <w:r w:rsidRPr="00EF1505">
              <w:rPr>
                <w:rFonts w:asciiTheme="minorHAnsi" w:hAnsiTheme="minorHAnsi"/>
                <w:strike/>
                <w:lang w:eastAsia="en-US"/>
              </w:rPr>
              <w:t>Business Visa (eZBusiness Online Card Management Tool Internal Request Form)</w:t>
            </w:r>
          </w:p>
          <w:p w:rsidR="004A0927" w:rsidRPr="00EF1505" w:rsidRDefault="004A0927" w:rsidP="004A0927">
            <w:pPr>
              <w:numPr>
                <w:ilvl w:val="0"/>
                <w:numId w:val="27"/>
              </w:numPr>
              <w:spacing w:after="0" w:line="240" w:lineRule="auto"/>
              <w:rPr>
                <w:rFonts w:asciiTheme="minorHAnsi" w:hAnsiTheme="minorHAnsi"/>
                <w:strike/>
              </w:rPr>
            </w:pPr>
            <w:r w:rsidRPr="00EF1505">
              <w:rPr>
                <w:rFonts w:asciiTheme="minorHAnsi" w:hAnsiTheme="minorHAnsi"/>
                <w:strike/>
                <w:lang w:eastAsia="en-US"/>
              </w:rPr>
              <w:t>CWB Wire Service</w:t>
            </w:r>
          </w:p>
        </w:tc>
        <w:tc>
          <w:tcPr>
            <w:tcW w:w="1132" w:type="dxa"/>
          </w:tcPr>
          <w:p w:rsidR="002F702E" w:rsidRPr="005923F9" w:rsidRDefault="00752386" w:rsidP="00A92D68">
            <w:pPr>
              <w:spacing w:after="0" w:line="360" w:lineRule="auto"/>
              <w:rPr>
                <w:rFonts w:asciiTheme="minorHAnsi" w:hAnsiTheme="minorHAnsi" w:cs="Tahoma"/>
              </w:rPr>
            </w:pPr>
            <w:r w:rsidRPr="005923F9">
              <w:rPr>
                <w:rFonts w:asciiTheme="minorHAnsi" w:hAnsiTheme="minorHAnsi" w:cs="Tahoma"/>
              </w:rPr>
              <w:t>Must</w:t>
            </w:r>
          </w:p>
        </w:tc>
        <w:tc>
          <w:tcPr>
            <w:tcW w:w="1205" w:type="dxa"/>
          </w:tcPr>
          <w:p w:rsidR="002F702E" w:rsidRPr="005923F9" w:rsidRDefault="00752386" w:rsidP="00A92D68">
            <w:pPr>
              <w:spacing w:after="0" w:line="360" w:lineRule="auto"/>
              <w:rPr>
                <w:rFonts w:asciiTheme="minorHAnsi" w:hAnsiTheme="minorHAnsi" w:cs="Tahoma"/>
              </w:rPr>
            </w:pPr>
            <w:r w:rsidRPr="005923F9">
              <w:rPr>
                <w:rFonts w:asciiTheme="minorHAnsi" w:hAnsiTheme="minorHAnsi" w:cs="Tahoma"/>
              </w:rPr>
              <w:t>BR019</w:t>
            </w:r>
          </w:p>
        </w:tc>
      </w:tr>
      <w:tr w:rsidR="00C83B21"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C83B21" w:rsidRPr="00C32D71" w:rsidRDefault="00C83B21" w:rsidP="00A92D68">
            <w:pPr>
              <w:spacing w:after="0" w:line="360" w:lineRule="auto"/>
              <w:rPr>
                <w:rFonts w:asciiTheme="minorHAnsi" w:hAnsiTheme="minorHAnsi" w:cs="Tahoma"/>
                <w:b/>
                <w:color w:val="FF0000"/>
              </w:rPr>
            </w:pPr>
            <w:r w:rsidRPr="00C32D71">
              <w:rPr>
                <w:rFonts w:asciiTheme="minorHAnsi" w:hAnsiTheme="minorHAnsi" w:cs="Tahoma"/>
                <w:b/>
                <w:color w:val="FF0000"/>
              </w:rPr>
              <w:t>FUNC016</w:t>
            </w:r>
          </w:p>
        </w:tc>
        <w:tc>
          <w:tcPr>
            <w:tcW w:w="6902" w:type="dxa"/>
          </w:tcPr>
          <w:p w:rsidR="00C83B21" w:rsidRPr="00C32D71" w:rsidRDefault="00C83B21" w:rsidP="001128F6">
            <w:pPr>
              <w:spacing w:after="0" w:line="240" w:lineRule="auto"/>
              <w:rPr>
                <w:rFonts w:asciiTheme="minorHAnsi" w:hAnsiTheme="minorHAnsi" w:cs="Tahoma"/>
                <w:color w:val="FF0000"/>
              </w:rPr>
            </w:pPr>
            <w:r w:rsidRPr="00C32D71">
              <w:rPr>
                <w:rFonts w:asciiTheme="minorHAnsi" w:hAnsiTheme="minorHAnsi" w:cs="Tahoma"/>
                <w:color w:val="FF0000"/>
              </w:rPr>
              <w:t>The</w:t>
            </w:r>
            <w:r w:rsidR="001128F6">
              <w:rPr>
                <w:rFonts w:asciiTheme="minorHAnsi" w:hAnsiTheme="minorHAnsi" w:cs="Tahoma"/>
                <w:color w:val="FF0000"/>
              </w:rPr>
              <w:t xml:space="preserve"> </w:t>
            </w:r>
            <w:r w:rsidR="004D5384" w:rsidRPr="00C32D71">
              <w:rPr>
                <w:rFonts w:asciiTheme="minorHAnsi" w:hAnsiTheme="minorHAnsi" w:cs="Tahoma"/>
                <w:color w:val="FF0000"/>
              </w:rPr>
              <w:t>CAFT 3</w:t>
            </w:r>
            <w:r w:rsidR="004D5384" w:rsidRPr="00C32D71">
              <w:rPr>
                <w:rFonts w:asciiTheme="minorHAnsi" w:hAnsiTheme="minorHAnsi" w:cs="Tahoma"/>
                <w:color w:val="FF0000"/>
                <w:vertAlign w:val="superscript"/>
              </w:rPr>
              <w:t>rd</w:t>
            </w:r>
            <w:r w:rsidR="004D5384" w:rsidRPr="00C32D71">
              <w:rPr>
                <w:rFonts w:asciiTheme="minorHAnsi" w:hAnsiTheme="minorHAnsi" w:cs="Tahoma"/>
                <w:color w:val="FF0000"/>
              </w:rPr>
              <w:t xml:space="preserve"> Party Software Setup (</w:t>
            </w:r>
            <w:r w:rsidRPr="00C32D71">
              <w:rPr>
                <w:rFonts w:asciiTheme="minorHAnsi" w:hAnsiTheme="minorHAnsi" w:cs="Tahoma"/>
                <w:color w:val="FF0000"/>
              </w:rPr>
              <w:t>4163</w:t>
            </w:r>
            <w:r w:rsidR="004D5384" w:rsidRPr="00C32D71">
              <w:rPr>
                <w:rFonts w:asciiTheme="minorHAnsi" w:hAnsiTheme="minorHAnsi" w:cs="Tahoma"/>
                <w:color w:val="FF0000"/>
              </w:rPr>
              <w:t>)</w:t>
            </w:r>
            <w:r w:rsidR="001128F6">
              <w:rPr>
                <w:rFonts w:asciiTheme="minorHAnsi" w:hAnsiTheme="minorHAnsi" w:cs="Tahoma"/>
                <w:color w:val="FF0000"/>
              </w:rPr>
              <w:t xml:space="preserve"> </w:t>
            </w:r>
            <w:r w:rsidR="001128F6" w:rsidRPr="00C32D71">
              <w:rPr>
                <w:rFonts w:asciiTheme="minorHAnsi" w:hAnsiTheme="minorHAnsi" w:cs="Tahoma"/>
                <w:color w:val="FF0000"/>
              </w:rPr>
              <w:t>will be available</w:t>
            </w:r>
            <w:r w:rsidR="00CC4FF2">
              <w:rPr>
                <w:rFonts w:asciiTheme="minorHAnsi" w:hAnsiTheme="minorHAnsi" w:cs="Tahoma"/>
                <w:color w:val="FF0000"/>
              </w:rPr>
              <w:t xml:space="preserve"> to be provided to the client</w:t>
            </w:r>
          </w:p>
          <w:p w:rsidR="00C83B21" w:rsidRPr="00C32D71" w:rsidRDefault="00C83B21" w:rsidP="00CC4FF2">
            <w:pPr>
              <w:pStyle w:val="ListParagraph"/>
              <w:numPr>
                <w:ilvl w:val="1"/>
                <w:numId w:val="23"/>
              </w:numPr>
              <w:spacing w:after="0" w:line="240" w:lineRule="auto"/>
              <w:rPr>
                <w:rFonts w:asciiTheme="minorHAnsi" w:hAnsiTheme="minorHAnsi" w:cs="Tahoma"/>
                <w:color w:val="FF0000"/>
              </w:rPr>
            </w:pPr>
            <w:r w:rsidRPr="00C32D71">
              <w:rPr>
                <w:rFonts w:asciiTheme="minorHAnsi" w:hAnsiTheme="minorHAnsi" w:cs="Tahoma"/>
                <w:color w:val="FF0000"/>
              </w:rPr>
              <w:t>Mappi</w:t>
            </w:r>
            <w:r w:rsidR="00CC4FF2">
              <w:rPr>
                <w:rFonts w:asciiTheme="minorHAnsi" w:hAnsiTheme="minorHAnsi" w:cs="Tahoma"/>
                <w:color w:val="FF0000"/>
              </w:rPr>
              <w:t xml:space="preserve">ng and Raw form can be found in </w:t>
            </w:r>
            <w:hyperlink w:anchor="_Appendix_C_Field" w:history="1">
              <w:r w:rsidR="00CC4FF2" w:rsidRPr="00CC4FF2">
                <w:rPr>
                  <w:rStyle w:val="Hyperlink"/>
                  <w:rFonts w:asciiTheme="minorHAnsi" w:hAnsiTheme="minorHAnsi" w:cs="Tahoma"/>
                </w:rPr>
                <w:t>Appendix C</w:t>
              </w:r>
            </w:hyperlink>
          </w:p>
        </w:tc>
        <w:tc>
          <w:tcPr>
            <w:tcW w:w="1132" w:type="dxa"/>
          </w:tcPr>
          <w:p w:rsidR="00C83B21" w:rsidRPr="00C32D71" w:rsidRDefault="00C83B21" w:rsidP="00A92D68">
            <w:pPr>
              <w:spacing w:after="0" w:line="360" w:lineRule="auto"/>
              <w:rPr>
                <w:rFonts w:asciiTheme="minorHAnsi" w:hAnsiTheme="minorHAnsi" w:cs="Tahoma"/>
                <w:color w:val="FF0000"/>
              </w:rPr>
            </w:pPr>
            <w:r w:rsidRPr="00C32D71">
              <w:rPr>
                <w:rFonts w:asciiTheme="minorHAnsi" w:hAnsiTheme="minorHAnsi" w:cs="Tahoma"/>
                <w:color w:val="FF0000"/>
              </w:rPr>
              <w:t>Must</w:t>
            </w:r>
          </w:p>
        </w:tc>
        <w:tc>
          <w:tcPr>
            <w:tcW w:w="1205" w:type="dxa"/>
          </w:tcPr>
          <w:p w:rsidR="00C83B21" w:rsidRPr="00C32D71" w:rsidRDefault="00306315" w:rsidP="00A92D68">
            <w:pPr>
              <w:spacing w:after="0" w:line="360" w:lineRule="auto"/>
              <w:rPr>
                <w:rFonts w:asciiTheme="minorHAnsi" w:hAnsiTheme="minorHAnsi" w:cs="Tahoma"/>
                <w:color w:val="FF0000"/>
              </w:rPr>
            </w:pPr>
            <w:r w:rsidRPr="00C32D71">
              <w:rPr>
                <w:rFonts w:asciiTheme="minorHAnsi" w:hAnsiTheme="minorHAnsi" w:cs="Tahoma"/>
                <w:color w:val="FF0000"/>
              </w:rPr>
              <w:t>BR024</w:t>
            </w:r>
          </w:p>
        </w:tc>
      </w:tr>
      <w:tr w:rsidR="007E2AF8"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7E2AF8" w:rsidRPr="00C32D71" w:rsidRDefault="00306315" w:rsidP="00A92D68">
            <w:pPr>
              <w:spacing w:after="0" w:line="360" w:lineRule="auto"/>
              <w:rPr>
                <w:rFonts w:asciiTheme="minorHAnsi" w:hAnsiTheme="minorHAnsi" w:cs="Tahoma"/>
                <w:b/>
                <w:color w:val="FF0000"/>
              </w:rPr>
            </w:pPr>
            <w:r w:rsidRPr="00C32D71">
              <w:rPr>
                <w:rFonts w:asciiTheme="minorHAnsi" w:hAnsiTheme="minorHAnsi" w:cs="Tahoma"/>
                <w:b/>
                <w:color w:val="FF0000"/>
              </w:rPr>
              <w:t>FUNC017</w:t>
            </w:r>
          </w:p>
        </w:tc>
        <w:tc>
          <w:tcPr>
            <w:tcW w:w="6902" w:type="dxa"/>
          </w:tcPr>
          <w:p w:rsidR="00492458" w:rsidRPr="00C32D71" w:rsidRDefault="00492458" w:rsidP="00492458">
            <w:pPr>
              <w:spacing w:after="0" w:line="240" w:lineRule="auto"/>
              <w:rPr>
                <w:rFonts w:asciiTheme="minorHAnsi" w:hAnsiTheme="minorHAnsi" w:cs="Tahoma"/>
                <w:color w:val="FF0000"/>
              </w:rPr>
            </w:pPr>
            <w:r w:rsidRPr="00C32D71">
              <w:rPr>
                <w:rFonts w:asciiTheme="minorHAnsi" w:hAnsiTheme="minorHAnsi" w:cs="Tahoma"/>
                <w:color w:val="FF0000"/>
              </w:rPr>
              <w:t xml:space="preserve">The completed </w:t>
            </w:r>
            <w:r w:rsidR="00E70164">
              <w:rPr>
                <w:rFonts w:asciiTheme="minorHAnsi" w:hAnsiTheme="minorHAnsi" w:cs="Tahoma"/>
                <w:color w:val="FF0000"/>
              </w:rPr>
              <w:t>artifact</w:t>
            </w:r>
            <w:r w:rsidRPr="00C32D71">
              <w:rPr>
                <w:rFonts w:asciiTheme="minorHAnsi" w:hAnsiTheme="minorHAnsi" w:cs="Tahoma"/>
                <w:color w:val="FF0000"/>
              </w:rPr>
              <w:t xml:space="preserve"> will be </w:t>
            </w:r>
            <w:r w:rsidR="00E70164">
              <w:rPr>
                <w:rFonts w:asciiTheme="minorHAnsi" w:hAnsiTheme="minorHAnsi" w:cs="Tahoma"/>
                <w:color w:val="FF0000"/>
              </w:rPr>
              <w:t>have</w:t>
            </w:r>
            <w:r w:rsidRPr="00C32D71">
              <w:rPr>
                <w:rFonts w:asciiTheme="minorHAnsi" w:hAnsiTheme="minorHAnsi" w:cs="Tahoma"/>
                <w:color w:val="FF0000"/>
              </w:rPr>
              <w:t xml:space="preserve"> separate pages for each of the following:</w:t>
            </w:r>
          </w:p>
          <w:p w:rsidR="00FB50CF" w:rsidRPr="00C32D71" w:rsidRDefault="00492458" w:rsidP="00A42018">
            <w:pPr>
              <w:pStyle w:val="ListParagraph"/>
              <w:numPr>
                <w:ilvl w:val="0"/>
                <w:numId w:val="23"/>
              </w:numPr>
              <w:spacing w:after="0" w:line="240" w:lineRule="auto"/>
              <w:rPr>
                <w:rFonts w:asciiTheme="minorHAnsi" w:hAnsiTheme="minorHAnsi" w:cs="Tahoma"/>
                <w:color w:val="FF0000"/>
              </w:rPr>
            </w:pPr>
            <w:r w:rsidRPr="00C32D71">
              <w:rPr>
                <w:rFonts w:asciiTheme="minorHAnsi" w:hAnsiTheme="minorHAnsi" w:cs="Tahoma"/>
                <w:color w:val="FF0000"/>
              </w:rPr>
              <w:t xml:space="preserve">General Information (fields required on </w:t>
            </w:r>
            <w:r w:rsidR="00FB50CF" w:rsidRPr="00C32D71">
              <w:rPr>
                <w:rFonts w:asciiTheme="minorHAnsi" w:hAnsiTheme="minorHAnsi" w:cs="Tahoma"/>
                <w:color w:val="FF0000"/>
              </w:rPr>
              <w:t>more than one product)</w:t>
            </w:r>
          </w:p>
          <w:p w:rsidR="00FB50CF" w:rsidRPr="00C32D71" w:rsidRDefault="00FB50CF" w:rsidP="00A42018">
            <w:pPr>
              <w:pStyle w:val="ListParagraph"/>
              <w:numPr>
                <w:ilvl w:val="0"/>
                <w:numId w:val="23"/>
              </w:numPr>
              <w:spacing w:after="0" w:line="240" w:lineRule="auto"/>
              <w:rPr>
                <w:rFonts w:asciiTheme="minorHAnsi" w:hAnsiTheme="minorHAnsi" w:cs="Tahoma"/>
                <w:color w:val="FF0000"/>
              </w:rPr>
            </w:pPr>
            <w:r w:rsidRPr="00C32D71">
              <w:rPr>
                <w:rFonts w:asciiTheme="minorHAnsi" w:hAnsiTheme="minorHAnsi" w:cs="Tahoma"/>
                <w:color w:val="FF0000"/>
              </w:rPr>
              <w:t>CAFT (if product selected)</w:t>
            </w:r>
          </w:p>
          <w:p w:rsidR="00FB50CF" w:rsidRPr="00C32D71" w:rsidRDefault="00FB50CF" w:rsidP="00A42018">
            <w:pPr>
              <w:pStyle w:val="ListParagraph"/>
              <w:numPr>
                <w:ilvl w:val="0"/>
                <w:numId w:val="23"/>
              </w:numPr>
              <w:spacing w:after="0" w:line="240" w:lineRule="auto"/>
              <w:rPr>
                <w:rFonts w:asciiTheme="minorHAnsi" w:hAnsiTheme="minorHAnsi" w:cs="Tahoma"/>
                <w:color w:val="FF0000"/>
              </w:rPr>
            </w:pPr>
            <w:r w:rsidRPr="00C32D71">
              <w:rPr>
                <w:rFonts w:asciiTheme="minorHAnsi" w:hAnsiTheme="minorHAnsi" w:cs="Tahoma"/>
                <w:color w:val="FF0000"/>
              </w:rPr>
              <w:t>CWBdirect Business Online Banking (if product selected)</w:t>
            </w:r>
          </w:p>
          <w:p w:rsidR="00FB50CF" w:rsidRDefault="00FB50CF" w:rsidP="00A42018">
            <w:pPr>
              <w:pStyle w:val="ListParagraph"/>
              <w:numPr>
                <w:ilvl w:val="0"/>
                <w:numId w:val="23"/>
              </w:numPr>
              <w:spacing w:after="0" w:line="240" w:lineRule="auto"/>
              <w:rPr>
                <w:rFonts w:asciiTheme="minorHAnsi" w:hAnsiTheme="minorHAnsi" w:cs="Tahoma"/>
                <w:color w:val="FF0000"/>
              </w:rPr>
            </w:pPr>
            <w:r w:rsidRPr="00C32D71">
              <w:rPr>
                <w:rFonts w:asciiTheme="minorHAnsi" w:hAnsiTheme="minorHAnsi" w:cs="Tahoma"/>
                <w:color w:val="FF0000"/>
              </w:rPr>
              <w:t>CWB Wires (if product selected)</w:t>
            </w:r>
          </w:p>
          <w:p w:rsidR="00CC4FF2" w:rsidRPr="00C32D71" w:rsidRDefault="00CC4FF2" w:rsidP="00A42018">
            <w:pPr>
              <w:pStyle w:val="ListParagraph"/>
              <w:numPr>
                <w:ilvl w:val="0"/>
                <w:numId w:val="23"/>
              </w:numPr>
              <w:spacing w:after="0" w:line="240" w:lineRule="auto"/>
              <w:rPr>
                <w:rFonts w:asciiTheme="minorHAnsi" w:hAnsiTheme="minorHAnsi" w:cs="Tahoma"/>
                <w:color w:val="FF0000"/>
              </w:rPr>
            </w:pPr>
            <w:r>
              <w:rPr>
                <w:rFonts w:asciiTheme="minorHAnsi" w:hAnsiTheme="minorHAnsi" w:cs="Tahoma"/>
                <w:color w:val="FF0000"/>
              </w:rPr>
              <w:t>cRDC (if product selected)</w:t>
            </w:r>
          </w:p>
          <w:p w:rsidR="00FB50CF" w:rsidRPr="00C32D71" w:rsidRDefault="00FB50CF" w:rsidP="00A42018">
            <w:pPr>
              <w:pStyle w:val="ListParagraph"/>
              <w:numPr>
                <w:ilvl w:val="0"/>
                <w:numId w:val="23"/>
              </w:numPr>
              <w:spacing w:after="0" w:line="240" w:lineRule="auto"/>
              <w:rPr>
                <w:rFonts w:asciiTheme="minorHAnsi" w:hAnsiTheme="minorHAnsi" w:cs="Tahoma"/>
                <w:color w:val="FF0000"/>
              </w:rPr>
            </w:pPr>
            <w:r w:rsidRPr="00C32D71">
              <w:rPr>
                <w:rFonts w:asciiTheme="minorHAnsi" w:hAnsiTheme="minorHAnsi" w:cs="Tahoma"/>
                <w:color w:val="FF0000"/>
              </w:rPr>
              <w:t>CWB VISA (if product selected)</w:t>
            </w:r>
          </w:p>
          <w:p w:rsidR="00FB50CF" w:rsidRPr="00EF1505" w:rsidRDefault="00FB50CF" w:rsidP="00A42018">
            <w:pPr>
              <w:pStyle w:val="ListParagraph"/>
              <w:numPr>
                <w:ilvl w:val="0"/>
                <w:numId w:val="23"/>
              </w:numPr>
              <w:spacing w:after="0" w:line="240" w:lineRule="auto"/>
              <w:rPr>
                <w:rFonts w:asciiTheme="minorHAnsi" w:hAnsiTheme="minorHAnsi" w:cs="Tahoma"/>
                <w:strike/>
                <w:color w:val="FF0000"/>
              </w:rPr>
            </w:pPr>
            <w:r w:rsidRPr="00EF1505">
              <w:rPr>
                <w:rFonts w:asciiTheme="minorHAnsi" w:hAnsiTheme="minorHAnsi" w:cs="Tahoma"/>
                <w:strike/>
                <w:color w:val="FF0000"/>
              </w:rPr>
              <w:t>CAFT Internal (if product selected)</w:t>
            </w:r>
          </w:p>
          <w:p w:rsidR="00FB50CF" w:rsidRPr="00EF1505" w:rsidRDefault="00FB50CF" w:rsidP="00A42018">
            <w:pPr>
              <w:pStyle w:val="ListParagraph"/>
              <w:numPr>
                <w:ilvl w:val="0"/>
                <w:numId w:val="23"/>
              </w:numPr>
              <w:spacing w:after="0" w:line="240" w:lineRule="auto"/>
              <w:rPr>
                <w:rFonts w:asciiTheme="minorHAnsi" w:hAnsiTheme="minorHAnsi" w:cs="Tahoma"/>
                <w:strike/>
                <w:color w:val="FF0000"/>
              </w:rPr>
            </w:pPr>
            <w:r w:rsidRPr="00EF1505">
              <w:rPr>
                <w:rFonts w:asciiTheme="minorHAnsi" w:hAnsiTheme="minorHAnsi" w:cs="Tahoma"/>
                <w:strike/>
                <w:color w:val="FF0000"/>
              </w:rPr>
              <w:t>Business VISA eZBusiness Internal (if product selected)</w:t>
            </w:r>
          </w:p>
          <w:p w:rsidR="007E2AF8" w:rsidRPr="00C32D71" w:rsidRDefault="00FB50CF" w:rsidP="00A42018">
            <w:pPr>
              <w:pStyle w:val="ListParagraph"/>
              <w:numPr>
                <w:ilvl w:val="0"/>
                <w:numId w:val="23"/>
              </w:numPr>
              <w:spacing w:after="0" w:line="240" w:lineRule="auto"/>
              <w:rPr>
                <w:rFonts w:asciiTheme="minorHAnsi" w:hAnsiTheme="minorHAnsi" w:cs="Tahoma"/>
                <w:color w:val="FF0000"/>
              </w:rPr>
            </w:pPr>
            <w:r w:rsidRPr="00EF1505">
              <w:rPr>
                <w:rFonts w:asciiTheme="minorHAnsi" w:hAnsiTheme="minorHAnsi" w:cs="Tahoma"/>
                <w:strike/>
                <w:color w:val="FF0000"/>
              </w:rPr>
              <w:t>CWB Wire Internal (if product selected)</w:t>
            </w:r>
          </w:p>
        </w:tc>
        <w:tc>
          <w:tcPr>
            <w:tcW w:w="1132" w:type="dxa"/>
          </w:tcPr>
          <w:p w:rsidR="007E2AF8" w:rsidRPr="00C32D71" w:rsidRDefault="006A7316" w:rsidP="00A92D68">
            <w:pPr>
              <w:spacing w:after="0" w:line="360" w:lineRule="auto"/>
              <w:rPr>
                <w:rFonts w:asciiTheme="minorHAnsi" w:hAnsiTheme="minorHAnsi" w:cs="Tahoma"/>
                <w:color w:val="FF0000"/>
              </w:rPr>
            </w:pPr>
            <w:r w:rsidRPr="00C32D71">
              <w:rPr>
                <w:rFonts w:asciiTheme="minorHAnsi" w:hAnsiTheme="minorHAnsi" w:cs="Tahoma"/>
                <w:color w:val="FF0000"/>
              </w:rPr>
              <w:t>Must</w:t>
            </w:r>
          </w:p>
        </w:tc>
        <w:tc>
          <w:tcPr>
            <w:tcW w:w="1205" w:type="dxa"/>
          </w:tcPr>
          <w:p w:rsidR="007E2AF8" w:rsidRPr="00C32D71" w:rsidRDefault="006A7316" w:rsidP="00A92D68">
            <w:pPr>
              <w:spacing w:after="0" w:line="360" w:lineRule="auto"/>
              <w:rPr>
                <w:rFonts w:asciiTheme="minorHAnsi" w:hAnsiTheme="minorHAnsi" w:cs="Tahoma"/>
                <w:color w:val="FF0000"/>
              </w:rPr>
            </w:pPr>
            <w:r w:rsidRPr="00C32D71">
              <w:rPr>
                <w:rFonts w:asciiTheme="minorHAnsi" w:hAnsiTheme="minorHAnsi" w:cs="Tahoma"/>
                <w:color w:val="FF0000"/>
              </w:rPr>
              <w:t>BR02</w:t>
            </w:r>
            <w:r w:rsidR="00306315" w:rsidRPr="00C32D71">
              <w:rPr>
                <w:rFonts w:asciiTheme="minorHAnsi" w:hAnsiTheme="minorHAnsi" w:cs="Tahoma"/>
                <w:color w:val="FF0000"/>
              </w:rPr>
              <w:t>5</w:t>
            </w:r>
          </w:p>
        </w:tc>
      </w:tr>
      <w:tr w:rsidR="00BA7A66"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BA7A66" w:rsidRPr="00C32D71" w:rsidRDefault="00BA7A66" w:rsidP="00A92D68">
            <w:pPr>
              <w:spacing w:after="0" w:line="360" w:lineRule="auto"/>
              <w:rPr>
                <w:rFonts w:asciiTheme="minorHAnsi" w:hAnsiTheme="minorHAnsi" w:cs="Tahoma"/>
                <w:b/>
                <w:color w:val="FF0000"/>
              </w:rPr>
            </w:pPr>
            <w:r>
              <w:rPr>
                <w:rFonts w:asciiTheme="minorHAnsi" w:hAnsiTheme="minorHAnsi" w:cs="Tahoma"/>
                <w:b/>
                <w:color w:val="FF0000"/>
              </w:rPr>
              <w:t>FUNC018</w:t>
            </w:r>
          </w:p>
        </w:tc>
        <w:tc>
          <w:tcPr>
            <w:tcW w:w="6902" w:type="dxa"/>
          </w:tcPr>
          <w:p w:rsidR="00BA7A66" w:rsidRPr="00C32D71" w:rsidRDefault="00BA7A66" w:rsidP="00AA5E38">
            <w:pPr>
              <w:spacing w:after="0" w:line="240" w:lineRule="auto"/>
              <w:rPr>
                <w:rFonts w:asciiTheme="minorHAnsi" w:hAnsiTheme="minorHAnsi" w:cs="Tahoma"/>
                <w:color w:val="FF0000"/>
              </w:rPr>
            </w:pPr>
            <w:r>
              <w:rPr>
                <w:rFonts w:asciiTheme="minorHAnsi" w:hAnsiTheme="minorHAnsi" w:cs="Tahoma"/>
                <w:color w:val="FF0000"/>
              </w:rPr>
              <w:t>The form/application shall include a disclosure statement next to the signature line</w:t>
            </w:r>
          </w:p>
        </w:tc>
        <w:tc>
          <w:tcPr>
            <w:tcW w:w="1132" w:type="dxa"/>
          </w:tcPr>
          <w:p w:rsidR="00BA7A66" w:rsidRPr="00C32D71" w:rsidRDefault="00BA7A66" w:rsidP="00A92D68">
            <w:pPr>
              <w:spacing w:after="0" w:line="360" w:lineRule="auto"/>
              <w:rPr>
                <w:rFonts w:asciiTheme="minorHAnsi" w:hAnsiTheme="minorHAnsi" w:cs="Tahoma"/>
                <w:color w:val="FF0000"/>
              </w:rPr>
            </w:pPr>
            <w:r>
              <w:rPr>
                <w:rFonts w:asciiTheme="minorHAnsi" w:hAnsiTheme="minorHAnsi" w:cs="Tahoma"/>
                <w:color w:val="FF0000"/>
              </w:rPr>
              <w:t>Must</w:t>
            </w:r>
          </w:p>
        </w:tc>
        <w:tc>
          <w:tcPr>
            <w:tcW w:w="1205" w:type="dxa"/>
          </w:tcPr>
          <w:p w:rsidR="00BA7A66" w:rsidRPr="00C32D71" w:rsidRDefault="00BA7A66" w:rsidP="00A92D68">
            <w:pPr>
              <w:spacing w:after="0" w:line="360" w:lineRule="auto"/>
              <w:rPr>
                <w:rFonts w:asciiTheme="minorHAnsi" w:hAnsiTheme="minorHAnsi" w:cs="Tahoma"/>
                <w:color w:val="FF0000"/>
              </w:rPr>
            </w:pPr>
            <w:r>
              <w:rPr>
                <w:rFonts w:asciiTheme="minorHAnsi" w:hAnsiTheme="minorHAnsi" w:cs="Tahoma"/>
                <w:color w:val="FF0000"/>
              </w:rPr>
              <w:t>BR030</w:t>
            </w:r>
          </w:p>
        </w:tc>
      </w:tr>
      <w:tr w:rsidR="00F204E3"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F204E3" w:rsidRPr="00C32D71" w:rsidRDefault="008E1A45" w:rsidP="00A92D68">
            <w:pPr>
              <w:spacing w:after="0" w:line="360" w:lineRule="auto"/>
              <w:rPr>
                <w:rFonts w:asciiTheme="minorHAnsi" w:hAnsiTheme="minorHAnsi" w:cs="Tahoma"/>
                <w:b/>
                <w:color w:val="FF0000"/>
              </w:rPr>
            </w:pPr>
            <w:r>
              <w:rPr>
                <w:rFonts w:asciiTheme="minorHAnsi" w:hAnsiTheme="minorHAnsi" w:cs="Tahoma"/>
                <w:b/>
                <w:color w:val="FF0000"/>
              </w:rPr>
              <w:t>FUNC019</w:t>
            </w:r>
          </w:p>
        </w:tc>
        <w:tc>
          <w:tcPr>
            <w:tcW w:w="6902" w:type="dxa"/>
          </w:tcPr>
          <w:p w:rsidR="00F204E3" w:rsidRDefault="00F204E3" w:rsidP="00AA5E38">
            <w:pPr>
              <w:spacing w:after="0" w:line="240" w:lineRule="auto"/>
              <w:rPr>
                <w:rFonts w:asciiTheme="minorHAnsi" w:hAnsiTheme="minorHAnsi" w:cs="Tahoma"/>
                <w:color w:val="FF0000"/>
              </w:rPr>
            </w:pPr>
            <w:r w:rsidRPr="00C32D71">
              <w:rPr>
                <w:rFonts w:asciiTheme="minorHAnsi" w:hAnsiTheme="minorHAnsi" w:cs="Tahoma"/>
                <w:color w:val="FF0000"/>
              </w:rPr>
              <w:t>The form</w:t>
            </w:r>
            <w:r w:rsidR="00BA7A66">
              <w:rPr>
                <w:rFonts w:asciiTheme="minorHAnsi" w:hAnsiTheme="minorHAnsi" w:cs="Tahoma"/>
                <w:color w:val="FF0000"/>
              </w:rPr>
              <w:t>/application</w:t>
            </w:r>
            <w:r w:rsidRPr="00C32D71">
              <w:rPr>
                <w:rFonts w:asciiTheme="minorHAnsi" w:hAnsiTheme="minorHAnsi" w:cs="Tahoma"/>
                <w:color w:val="FF0000"/>
              </w:rPr>
              <w:t xml:space="preserve"> will present the products the client has selected and note if they are New Products, Modifications to an existing Product</w:t>
            </w:r>
            <w:r w:rsidR="00070403" w:rsidRPr="00070403">
              <w:rPr>
                <w:rFonts w:asciiTheme="minorHAnsi" w:hAnsiTheme="minorHAnsi" w:cs="Tahoma"/>
                <w:color w:val="009AA6" w:themeColor="accent1"/>
              </w:rPr>
              <w:t>(including the type of Modification(s</w:t>
            </w:r>
            <w:r w:rsidR="00070403">
              <w:rPr>
                <w:rFonts w:asciiTheme="minorHAnsi" w:hAnsiTheme="minorHAnsi" w:cs="Tahoma"/>
                <w:color w:val="FF0000"/>
              </w:rPr>
              <w:t>))</w:t>
            </w:r>
            <w:r w:rsidRPr="00C32D71">
              <w:rPr>
                <w:rFonts w:asciiTheme="minorHAnsi" w:hAnsiTheme="minorHAnsi" w:cs="Tahoma"/>
                <w:color w:val="FF0000"/>
              </w:rPr>
              <w:t xml:space="preserve">, or Deletions of a product </w:t>
            </w:r>
            <w:r w:rsidR="00C32D71">
              <w:rPr>
                <w:rFonts w:asciiTheme="minorHAnsi" w:hAnsiTheme="minorHAnsi" w:cs="Tahoma"/>
                <w:color w:val="FF0000"/>
              </w:rPr>
              <w:t xml:space="preserve">under </w:t>
            </w:r>
            <w:r w:rsidR="00BA7A66">
              <w:rPr>
                <w:rFonts w:asciiTheme="minorHAnsi" w:hAnsiTheme="minorHAnsi" w:cs="Tahoma"/>
                <w:color w:val="FF0000"/>
              </w:rPr>
              <w:t>the disclosure statement.</w:t>
            </w:r>
            <w:r w:rsidRPr="00C32D71">
              <w:rPr>
                <w:rFonts w:asciiTheme="minorHAnsi" w:hAnsiTheme="minorHAnsi" w:cs="Tahoma"/>
                <w:color w:val="FF0000"/>
              </w:rPr>
              <w:t xml:space="preserve">  </w:t>
            </w:r>
          </w:p>
          <w:p w:rsidR="00070403" w:rsidRDefault="00070403" w:rsidP="00070403">
            <w:pPr>
              <w:spacing w:after="0"/>
              <w:rPr>
                <w:rFonts w:asciiTheme="minorHAnsi" w:hAnsiTheme="minorHAnsi" w:cs="Tahoma"/>
                <w:color w:val="009AA6" w:themeColor="accent1"/>
                <w:szCs w:val="18"/>
              </w:rPr>
            </w:pPr>
            <w:r w:rsidRPr="00070403">
              <w:rPr>
                <w:rFonts w:asciiTheme="minorHAnsi" w:hAnsiTheme="minorHAnsi" w:cs="Tahoma"/>
                <w:color w:val="009AA6" w:themeColor="accent1"/>
                <w:szCs w:val="18"/>
              </w:rPr>
              <w:t>Each Product should be on a separate line. Type of Modifications can be on the same line but separated by commas.</w:t>
            </w:r>
          </w:p>
          <w:p w:rsidR="00070403" w:rsidRDefault="00F204E3" w:rsidP="00070403">
            <w:pPr>
              <w:spacing w:after="0"/>
              <w:rPr>
                <w:rFonts w:asciiTheme="minorHAnsi" w:hAnsiTheme="minorHAnsi" w:cs="Tahoma"/>
                <w:color w:val="FF0000"/>
              </w:rPr>
            </w:pPr>
            <w:r w:rsidRPr="00C32D71">
              <w:rPr>
                <w:rFonts w:asciiTheme="minorHAnsi" w:hAnsiTheme="minorHAnsi" w:cs="Tahoma"/>
                <w:color w:val="FF0000"/>
              </w:rPr>
              <w:t xml:space="preserve">For example if Acme Corp is signing up for Business VISA and Wires, and is making modifications to CAFT the user will be presented with the following by </w:t>
            </w:r>
            <w:r w:rsidR="00BA7A66">
              <w:rPr>
                <w:rFonts w:asciiTheme="minorHAnsi" w:hAnsiTheme="minorHAnsi" w:cs="Tahoma"/>
                <w:color w:val="FF0000"/>
              </w:rPr>
              <w:t>disclosure statement</w:t>
            </w:r>
            <w:r w:rsidRPr="00C32D71">
              <w:rPr>
                <w:rFonts w:asciiTheme="minorHAnsi" w:hAnsiTheme="minorHAnsi" w:cs="Tahoma"/>
                <w:color w:val="FF0000"/>
              </w:rPr>
              <w:t>:</w:t>
            </w:r>
          </w:p>
          <w:p w:rsidR="00F204E3" w:rsidRPr="00C32D71" w:rsidRDefault="00F204E3" w:rsidP="00070403">
            <w:pPr>
              <w:spacing w:after="0"/>
              <w:rPr>
                <w:rFonts w:asciiTheme="minorHAnsi" w:hAnsiTheme="minorHAnsi" w:cs="Tahoma"/>
                <w:color w:val="FF0000"/>
              </w:rPr>
            </w:pPr>
            <w:r w:rsidRPr="00C32D71">
              <w:rPr>
                <w:rFonts w:asciiTheme="minorHAnsi" w:hAnsiTheme="minorHAnsi" w:cs="Tahoma"/>
                <w:color w:val="FF0000"/>
              </w:rPr>
              <w:t>Business VISA - New</w:t>
            </w:r>
            <w:r w:rsidRPr="00C32D71">
              <w:rPr>
                <w:rFonts w:asciiTheme="minorHAnsi" w:hAnsiTheme="minorHAnsi" w:cs="Tahoma"/>
                <w:color w:val="FF0000"/>
              </w:rPr>
              <w:br/>
              <w:t>WIRES - New</w:t>
            </w:r>
          </w:p>
          <w:p w:rsidR="00F204E3" w:rsidRPr="00C32D71" w:rsidRDefault="00F204E3" w:rsidP="00070403">
            <w:pPr>
              <w:spacing w:after="0" w:line="240" w:lineRule="auto"/>
              <w:rPr>
                <w:rFonts w:asciiTheme="minorHAnsi" w:hAnsiTheme="minorHAnsi" w:cs="Tahoma"/>
                <w:color w:val="FF0000"/>
              </w:rPr>
            </w:pPr>
            <w:r w:rsidRPr="00C32D71">
              <w:rPr>
                <w:rFonts w:asciiTheme="minorHAnsi" w:hAnsiTheme="minorHAnsi" w:cs="Tahoma"/>
                <w:color w:val="FF0000"/>
              </w:rPr>
              <w:t xml:space="preserve">CAFT </w:t>
            </w:r>
            <w:r w:rsidR="00070403">
              <w:rPr>
                <w:rFonts w:asciiTheme="minorHAnsi" w:hAnsiTheme="minorHAnsi" w:cs="Tahoma"/>
                <w:color w:val="FF0000"/>
              </w:rPr>
              <w:t>–</w:t>
            </w:r>
            <w:r w:rsidRPr="00C32D71">
              <w:rPr>
                <w:rFonts w:asciiTheme="minorHAnsi" w:hAnsiTheme="minorHAnsi" w:cs="Tahoma"/>
                <w:color w:val="FF0000"/>
              </w:rPr>
              <w:t xml:space="preserve"> Modify</w:t>
            </w:r>
            <w:r w:rsidR="00070403">
              <w:rPr>
                <w:rFonts w:asciiTheme="minorHAnsi" w:hAnsiTheme="minorHAnsi" w:cs="Tahoma"/>
                <w:color w:val="FF0000"/>
              </w:rPr>
              <w:t xml:space="preserve"> </w:t>
            </w:r>
            <w:r w:rsidR="00070403" w:rsidRPr="00070403">
              <w:rPr>
                <w:rFonts w:asciiTheme="minorHAnsi" w:hAnsiTheme="minorHAnsi" w:cs="Tahoma"/>
                <w:color w:val="009AA6" w:themeColor="accent1"/>
              </w:rPr>
              <w:t>– General Information, Users</w:t>
            </w:r>
          </w:p>
        </w:tc>
        <w:tc>
          <w:tcPr>
            <w:tcW w:w="1132" w:type="dxa"/>
          </w:tcPr>
          <w:p w:rsidR="00F204E3" w:rsidRPr="00C32D71" w:rsidRDefault="00F204E3" w:rsidP="00A92D68">
            <w:pPr>
              <w:spacing w:after="0" w:line="360" w:lineRule="auto"/>
              <w:rPr>
                <w:rFonts w:asciiTheme="minorHAnsi" w:hAnsiTheme="minorHAnsi" w:cs="Tahoma"/>
                <w:color w:val="FF0000"/>
              </w:rPr>
            </w:pPr>
            <w:r w:rsidRPr="00C32D71">
              <w:rPr>
                <w:rFonts w:asciiTheme="minorHAnsi" w:hAnsiTheme="minorHAnsi" w:cs="Tahoma"/>
                <w:color w:val="FF0000"/>
              </w:rPr>
              <w:t>Must</w:t>
            </w:r>
          </w:p>
        </w:tc>
        <w:tc>
          <w:tcPr>
            <w:tcW w:w="1205" w:type="dxa"/>
          </w:tcPr>
          <w:p w:rsidR="00F204E3" w:rsidRPr="00C32D71" w:rsidRDefault="00F204E3" w:rsidP="00A92D68">
            <w:pPr>
              <w:spacing w:after="0" w:line="360" w:lineRule="auto"/>
              <w:rPr>
                <w:rFonts w:asciiTheme="minorHAnsi" w:hAnsiTheme="minorHAnsi" w:cs="Tahoma"/>
                <w:color w:val="FF0000"/>
              </w:rPr>
            </w:pPr>
            <w:r w:rsidRPr="00C32D71">
              <w:rPr>
                <w:rFonts w:asciiTheme="minorHAnsi" w:hAnsiTheme="minorHAnsi" w:cs="Tahoma"/>
                <w:color w:val="FF0000"/>
              </w:rPr>
              <w:t>BR030</w:t>
            </w:r>
          </w:p>
        </w:tc>
      </w:tr>
      <w:tr w:rsidR="00F204E3"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F204E3" w:rsidRPr="003646C4" w:rsidRDefault="008E1A45" w:rsidP="00A92D68">
            <w:pPr>
              <w:spacing w:after="0" w:line="360" w:lineRule="auto"/>
              <w:rPr>
                <w:rFonts w:asciiTheme="minorHAnsi" w:hAnsiTheme="minorHAnsi" w:cs="Tahoma"/>
                <w:b/>
                <w:strike/>
                <w:color w:val="FF0000"/>
              </w:rPr>
            </w:pPr>
            <w:r w:rsidRPr="003646C4">
              <w:rPr>
                <w:rFonts w:asciiTheme="minorHAnsi" w:hAnsiTheme="minorHAnsi" w:cs="Tahoma"/>
                <w:b/>
                <w:strike/>
                <w:color w:val="FF0000"/>
              </w:rPr>
              <w:t>FUNC020</w:t>
            </w:r>
          </w:p>
        </w:tc>
        <w:tc>
          <w:tcPr>
            <w:tcW w:w="6902" w:type="dxa"/>
          </w:tcPr>
          <w:p w:rsidR="00F204E3" w:rsidRPr="003646C4" w:rsidRDefault="00F204E3" w:rsidP="0034479D">
            <w:pPr>
              <w:spacing w:after="0" w:line="240" w:lineRule="auto"/>
              <w:rPr>
                <w:rFonts w:asciiTheme="minorHAnsi" w:hAnsiTheme="minorHAnsi" w:cs="Tahoma"/>
                <w:strike/>
                <w:color w:val="FF0000"/>
              </w:rPr>
            </w:pPr>
            <w:r w:rsidRPr="003646C4">
              <w:rPr>
                <w:rFonts w:asciiTheme="minorHAnsi" w:hAnsiTheme="minorHAnsi" w:cs="Tahoma"/>
                <w:strike/>
                <w:color w:val="FF0000"/>
              </w:rPr>
              <w:t xml:space="preserve">If the user has selected </w:t>
            </w:r>
            <w:r w:rsidR="00B74848" w:rsidRPr="003646C4">
              <w:rPr>
                <w:rFonts w:asciiTheme="minorHAnsi" w:hAnsiTheme="minorHAnsi" w:cs="Tahoma"/>
                <w:strike/>
                <w:color w:val="FF0000"/>
              </w:rPr>
              <w:t>“</w:t>
            </w:r>
            <w:r w:rsidR="00B74848" w:rsidRPr="003646C4">
              <w:rPr>
                <w:rFonts w:asciiTheme="minorHAnsi" w:hAnsiTheme="minorHAnsi" w:cs="Tahoma"/>
                <w:b/>
                <w:strike/>
                <w:color w:val="FF0000"/>
              </w:rPr>
              <w:t>C</w:t>
            </w:r>
            <w:r w:rsidRPr="003646C4">
              <w:rPr>
                <w:rFonts w:asciiTheme="minorHAnsi" w:hAnsiTheme="minorHAnsi" w:cs="Tahoma"/>
                <w:b/>
                <w:strike/>
                <w:color w:val="FF0000"/>
              </w:rPr>
              <w:t>lick to sign</w:t>
            </w:r>
            <w:r w:rsidR="00B74848" w:rsidRPr="003646C4">
              <w:rPr>
                <w:rFonts w:asciiTheme="minorHAnsi" w:hAnsiTheme="minorHAnsi" w:cs="Tahoma"/>
                <w:strike/>
                <w:color w:val="FF0000"/>
              </w:rPr>
              <w:t>”</w:t>
            </w:r>
            <w:r w:rsidRPr="003646C4">
              <w:rPr>
                <w:rFonts w:asciiTheme="minorHAnsi" w:hAnsiTheme="minorHAnsi" w:cs="Tahoma"/>
                <w:strike/>
                <w:color w:val="FF0000"/>
              </w:rPr>
              <w:t>, when the form/application is completed it will present the completed artifact to the user to be saved in a</w:t>
            </w:r>
            <w:r w:rsidR="0034479D" w:rsidRPr="003646C4">
              <w:rPr>
                <w:rFonts w:asciiTheme="minorHAnsi" w:hAnsiTheme="minorHAnsi" w:cs="Tahoma"/>
                <w:strike/>
                <w:color w:val="FF0000"/>
              </w:rPr>
              <w:t>n electronic</w:t>
            </w:r>
            <w:r w:rsidRPr="003646C4">
              <w:rPr>
                <w:rFonts w:asciiTheme="minorHAnsi" w:hAnsiTheme="minorHAnsi" w:cs="Tahoma"/>
                <w:strike/>
                <w:color w:val="FF0000"/>
              </w:rPr>
              <w:t xml:space="preserve"> format </w:t>
            </w:r>
            <w:r w:rsidR="0034479D" w:rsidRPr="003646C4">
              <w:rPr>
                <w:rFonts w:asciiTheme="minorHAnsi" w:hAnsiTheme="minorHAnsi" w:cs="Tahoma"/>
                <w:strike/>
                <w:color w:val="FF0000"/>
              </w:rPr>
              <w:t>that can be emailed</w:t>
            </w:r>
          </w:p>
        </w:tc>
        <w:tc>
          <w:tcPr>
            <w:tcW w:w="1132" w:type="dxa"/>
          </w:tcPr>
          <w:p w:rsidR="00F204E3" w:rsidRPr="003646C4" w:rsidRDefault="00F204E3" w:rsidP="00A92D68">
            <w:pPr>
              <w:spacing w:after="0" w:line="360" w:lineRule="auto"/>
              <w:rPr>
                <w:rFonts w:asciiTheme="minorHAnsi" w:hAnsiTheme="minorHAnsi" w:cs="Tahoma"/>
                <w:strike/>
                <w:color w:val="FF0000"/>
              </w:rPr>
            </w:pPr>
            <w:r w:rsidRPr="003646C4">
              <w:rPr>
                <w:rFonts w:asciiTheme="minorHAnsi" w:hAnsiTheme="minorHAnsi" w:cs="Tahoma"/>
                <w:strike/>
                <w:color w:val="FF0000"/>
              </w:rPr>
              <w:t>Must</w:t>
            </w:r>
          </w:p>
        </w:tc>
        <w:tc>
          <w:tcPr>
            <w:tcW w:w="1205" w:type="dxa"/>
          </w:tcPr>
          <w:p w:rsidR="00F204E3" w:rsidRPr="003646C4" w:rsidRDefault="00F204E3" w:rsidP="00A92D68">
            <w:pPr>
              <w:spacing w:after="0" w:line="360" w:lineRule="auto"/>
              <w:rPr>
                <w:rFonts w:asciiTheme="minorHAnsi" w:hAnsiTheme="minorHAnsi" w:cs="Tahoma"/>
                <w:strike/>
                <w:color w:val="FF0000"/>
              </w:rPr>
            </w:pPr>
            <w:r w:rsidRPr="003646C4">
              <w:rPr>
                <w:rFonts w:asciiTheme="minorHAnsi" w:hAnsiTheme="minorHAnsi" w:cs="Tahoma"/>
                <w:strike/>
                <w:color w:val="FF0000"/>
              </w:rPr>
              <w:t>BR027</w:t>
            </w:r>
          </w:p>
        </w:tc>
      </w:tr>
      <w:tr w:rsidR="00F204E3"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F204E3" w:rsidRPr="00070E05" w:rsidRDefault="008E1A45" w:rsidP="00A92D68">
            <w:pPr>
              <w:spacing w:after="0" w:line="360" w:lineRule="auto"/>
              <w:rPr>
                <w:rFonts w:asciiTheme="minorHAnsi" w:hAnsiTheme="minorHAnsi" w:cs="Tahoma"/>
                <w:b/>
                <w:strike/>
                <w:color w:val="FF0000"/>
              </w:rPr>
            </w:pPr>
            <w:r w:rsidRPr="00070E05">
              <w:rPr>
                <w:rFonts w:asciiTheme="minorHAnsi" w:hAnsiTheme="minorHAnsi" w:cs="Tahoma"/>
                <w:b/>
                <w:strike/>
                <w:color w:val="FF0000"/>
              </w:rPr>
              <w:t>FUNC021</w:t>
            </w:r>
          </w:p>
        </w:tc>
        <w:tc>
          <w:tcPr>
            <w:tcW w:w="6902" w:type="dxa"/>
          </w:tcPr>
          <w:p w:rsidR="00F204E3" w:rsidRPr="00070E05" w:rsidRDefault="00F204E3" w:rsidP="00E70164">
            <w:pPr>
              <w:spacing w:after="0" w:line="240" w:lineRule="auto"/>
              <w:rPr>
                <w:rFonts w:asciiTheme="minorHAnsi" w:hAnsiTheme="minorHAnsi" w:cs="Tahoma"/>
                <w:strike/>
                <w:color w:val="FF0000"/>
              </w:rPr>
            </w:pPr>
            <w:r w:rsidRPr="00070E05">
              <w:rPr>
                <w:rFonts w:asciiTheme="minorHAnsi" w:hAnsiTheme="minorHAnsi" w:cs="Tahoma"/>
                <w:strike/>
                <w:color w:val="FF0000"/>
              </w:rPr>
              <w:t xml:space="preserve">If the user has selected </w:t>
            </w:r>
            <w:r w:rsidR="00B74848" w:rsidRPr="00070E05">
              <w:rPr>
                <w:rFonts w:asciiTheme="minorHAnsi" w:hAnsiTheme="minorHAnsi" w:cs="Tahoma"/>
                <w:strike/>
                <w:color w:val="FF0000"/>
              </w:rPr>
              <w:t>“</w:t>
            </w:r>
            <w:r w:rsidR="00B74848" w:rsidRPr="00070E05">
              <w:rPr>
                <w:rFonts w:asciiTheme="minorHAnsi" w:hAnsiTheme="minorHAnsi" w:cs="Tahoma"/>
                <w:b/>
                <w:strike/>
                <w:color w:val="FF0000"/>
              </w:rPr>
              <w:t>C</w:t>
            </w:r>
            <w:r w:rsidRPr="00070E05">
              <w:rPr>
                <w:rFonts w:asciiTheme="minorHAnsi" w:hAnsiTheme="minorHAnsi" w:cs="Tahoma"/>
                <w:b/>
                <w:strike/>
                <w:color w:val="FF0000"/>
              </w:rPr>
              <w:t>lick to sign</w:t>
            </w:r>
            <w:r w:rsidR="00B74848" w:rsidRPr="00070E05">
              <w:rPr>
                <w:rFonts w:asciiTheme="minorHAnsi" w:hAnsiTheme="minorHAnsi" w:cs="Tahoma"/>
                <w:strike/>
                <w:color w:val="FF0000"/>
              </w:rPr>
              <w:t>”</w:t>
            </w:r>
            <w:r w:rsidRPr="00070E05">
              <w:rPr>
                <w:rFonts w:asciiTheme="minorHAnsi" w:hAnsiTheme="minorHAnsi" w:cs="Tahoma"/>
                <w:strike/>
                <w:color w:val="FF0000"/>
              </w:rPr>
              <w:t>, when the form/application is completed it will prese</w:t>
            </w:r>
            <w:r w:rsidR="00E70164" w:rsidRPr="00070E05">
              <w:rPr>
                <w:rFonts w:asciiTheme="minorHAnsi" w:hAnsiTheme="minorHAnsi" w:cs="Tahoma"/>
                <w:strike/>
                <w:color w:val="FF0000"/>
              </w:rPr>
              <w:t>nt an option to send directly</w:t>
            </w:r>
            <w:r w:rsidRPr="00070E05">
              <w:rPr>
                <w:rFonts w:asciiTheme="minorHAnsi" w:hAnsiTheme="minorHAnsi" w:cs="Tahoma"/>
                <w:strike/>
                <w:color w:val="FF0000"/>
              </w:rPr>
              <w:t xml:space="preserve"> via ServiceNow.  If the option is selected, the form will create the appropriate ServiceNow ticket, in the users name, and attach the completed artifact.</w:t>
            </w:r>
          </w:p>
        </w:tc>
        <w:tc>
          <w:tcPr>
            <w:tcW w:w="1132" w:type="dxa"/>
          </w:tcPr>
          <w:p w:rsidR="00F204E3" w:rsidRPr="00070E05" w:rsidRDefault="0034479D" w:rsidP="00A92D68">
            <w:pPr>
              <w:spacing w:after="0" w:line="360" w:lineRule="auto"/>
              <w:rPr>
                <w:rFonts w:asciiTheme="minorHAnsi" w:hAnsiTheme="minorHAnsi" w:cs="Tahoma"/>
                <w:strike/>
                <w:color w:val="FF0000"/>
              </w:rPr>
            </w:pPr>
            <w:r w:rsidRPr="00070E05">
              <w:rPr>
                <w:rFonts w:asciiTheme="minorHAnsi" w:hAnsiTheme="minorHAnsi" w:cs="Tahoma"/>
                <w:strike/>
                <w:color w:val="FF0000"/>
              </w:rPr>
              <w:t>Could</w:t>
            </w:r>
          </w:p>
        </w:tc>
        <w:tc>
          <w:tcPr>
            <w:tcW w:w="1205" w:type="dxa"/>
          </w:tcPr>
          <w:p w:rsidR="00F204E3" w:rsidRPr="00070E05" w:rsidRDefault="00F204E3" w:rsidP="00A92D68">
            <w:pPr>
              <w:spacing w:after="0" w:line="360" w:lineRule="auto"/>
              <w:rPr>
                <w:rFonts w:asciiTheme="minorHAnsi" w:hAnsiTheme="minorHAnsi" w:cs="Tahoma"/>
                <w:strike/>
                <w:color w:val="FF0000"/>
              </w:rPr>
            </w:pPr>
            <w:r w:rsidRPr="00070E05">
              <w:rPr>
                <w:rFonts w:asciiTheme="minorHAnsi" w:hAnsiTheme="minorHAnsi" w:cs="Tahoma"/>
                <w:strike/>
                <w:color w:val="FF0000"/>
              </w:rPr>
              <w:t>BR028</w:t>
            </w:r>
          </w:p>
        </w:tc>
      </w:tr>
      <w:tr w:rsidR="00F204E3"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F204E3" w:rsidRPr="00C32D71" w:rsidRDefault="008E1A45" w:rsidP="00A92D68">
            <w:pPr>
              <w:spacing w:after="0" w:line="360" w:lineRule="auto"/>
              <w:rPr>
                <w:rFonts w:asciiTheme="minorHAnsi" w:hAnsiTheme="minorHAnsi" w:cs="Tahoma"/>
                <w:b/>
                <w:color w:val="FF0000"/>
              </w:rPr>
            </w:pPr>
            <w:r>
              <w:rPr>
                <w:rFonts w:asciiTheme="minorHAnsi" w:hAnsiTheme="minorHAnsi" w:cs="Tahoma"/>
                <w:b/>
                <w:color w:val="FF0000"/>
              </w:rPr>
              <w:t>FUNC022</w:t>
            </w:r>
          </w:p>
        </w:tc>
        <w:tc>
          <w:tcPr>
            <w:tcW w:w="6902" w:type="dxa"/>
          </w:tcPr>
          <w:p w:rsidR="00F204E3" w:rsidRPr="00C32D71" w:rsidRDefault="00F204E3" w:rsidP="00B74848">
            <w:pPr>
              <w:spacing w:after="0" w:line="240" w:lineRule="auto"/>
              <w:rPr>
                <w:rFonts w:asciiTheme="minorHAnsi" w:hAnsiTheme="minorHAnsi" w:cs="Tahoma"/>
                <w:color w:val="FF0000"/>
              </w:rPr>
            </w:pPr>
            <w:r w:rsidRPr="00C32D71">
              <w:rPr>
                <w:rFonts w:asciiTheme="minorHAnsi" w:hAnsiTheme="minorHAnsi" w:cs="Tahoma"/>
                <w:color w:val="FF0000"/>
              </w:rPr>
              <w:t xml:space="preserve">If the user has selected </w:t>
            </w:r>
            <w:r w:rsidR="00B74848">
              <w:rPr>
                <w:rFonts w:asciiTheme="minorHAnsi" w:hAnsiTheme="minorHAnsi" w:cs="Tahoma"/>
                <w:color w:val="FF0000"/>
              </w:rPr>
              <w:t>“</w:t>
            </w:r>
            <w:r w:rsidR="00B74848" w:rsidRPr="00B74848">
              <w:rPr>
                <w:rFonts w:asciiTheme="minorHAnsi" w:hAnsiTheme="minorHAnsi" w:cs="Tahoma"/>
                <w:b/>
                <w:color w:val="FF0000"/>
              </w:rPr>
              <w:t>Physical signature</w:t>
            </w:r>
            <w:r w:rsidR="00B74848">
              <w:rPr>
                <w:rFonts w:asciiTheme="minorHAnsi" w:hAnsiTheme="minorHAnsi" w:cs="Tahoma"/>
                <w:color w:val="FF0000"/>
              </w:rPr>
              <w:t>”</w:t>
            </w:r>
            <w:r w:rsidRPr="00C32D71">
              <w:rPr>
                <w:rFonts w:asciiTheme="minorHAnsi" w:hAnsiTheme="minorHAnsi" w:cs="Tahoma"/>
                <w:color w:val="FF0000"/>
              </w:rPr>
              <w:t>, when the form/application is completed it will present the completed artifact</w:t>
            </w:r>
            <w:r w:rsidR="00B74848">
              <w:rPr>
                <w:rFonts w:asciiTheme="minorHAnsi" w:hAnsiTheme="minorHAnsi" w:cs="Tahoma"/>
                <w:color w:val="FF0000"/>
              </w:rPr>
              <w:t>, including a signature page,</w:t>
            </w:r>
            <w:r w:rsidR="00BA7A66">
              <w:rPr>
                <w:rFonts w:asciiTheme="minorHAnsi" w:hAnsiTheme="minorHAnsi" w:cs="Tahoma"/>
                <w:color w:val="FF0000"/>
              </w:rPr>
              <w:t xml:space="preserve"> to the user to be saved and printed for a physical signature.</w:t>
            </w:r>
          </w:p>
        </w:tc>
        <w:tc>
          <w:tcPr>
            <w:tcW w:w="1132" w:type="dxa"/>
          </w:tcPr>
          <w:p w:rsidR="00F204E3" w:rsidRPr="00C32D71" w:rsidRDefault="00F204E3" w:rsidP="00A92D68">
            <w:pPr>
              <w:spacing w:after="0" w:line="360" w:lineRule="auto"/>
              <w:rPr>
                <w:rFonts w:asciiTheme="minorHAnsi" w:hAnsiTheme="minorHAnsi" w:cs="Tahoma"/>
                <w:color w:val="FF0000"/>
              </w:rPr>
            </w:pPr>
            <w:r w:rsidRPr="00C32D71">
              <w:rPr>
                <w:rFonts w:asciiTheme="minorHAnsi" w:hAnsiTheme="minorHAnsi" w:cs="Tahoma"/>
                <w:color w:val="FF0000"/>
              </w:rPr>
              <w:t>Must</w:t>
            </w:r>
          </w:p>
        </w:tc>
        <w:tc>
          <w:tcPr>
            <w:tcW w:w="1205" w:type="dxa"/>
          </w:tcPr>
          <w:p w:rsidR="00F204E3" w:rsidRPr="00C32D71" w:rsidRDefault="00F204E3" w:rsidP="00A92D68">
            <w:pPr>
              <w:spacing w:after="0" w:line="360" w:lineRule="auto"/>
              <w:rPr>
                <w:rFonts w:asciiTheme="minorHAnsi" w:hAnsiTheme="minorHAnsi" w:cs="Tahoma"/>
                <w:color w:val="FF0000"/>
              </w:rPr>
            </w:pPr>
            <w:r w:rsidRPr="00C32D71">
              <w:rPr>
                <w:rFonts w:asciiTheme="minorHAnsi" w:hAnsiTheme="minorHAnsi" w:cs="Tahoma"/>
                <w:color w:val="FF0000"/>
              </w:rPr>
              <w:t>BR027</w:t>
            </w:r>
            <w:r w:rsidR="00437034" w:rsidRPr="00C32D71">
              <w:rPr>
                <w:rFonts w:asciiTheme="minorHAnsi" w:hAnsiTheme="minorHAnsi" w:cs="Tahoma"/>
                <w:color w:val="FF0000"/>
              </w:rPr>
              <w:t xml:space="preserve"> BR029</w:t>
            </w:r>
          </w:p>
        </w:tc>
      </w:tr>
      <w:tr w:rsidR="00B74848"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B74848" w:rsidRPr="00C32D71" w:rsidRDefault="00B74848" w:rsidP="008E1A45">
            <w:pPr>
              <w:spacing w:after="0" w:line="360" w:lineRule="auto"/>
              <w:rPr>
                <w:rFonts w:asciiTheme="minorHAnsi" w:hAnsiTheme="minorHAnsi" w:cs="Tahoma"/>
                <w:b/>
                <w:color w:val="FF0000"/>
              </w:rPr>
            </w:pPr>
            <w:r w:rsidRPr="00C32D71">
              <w:rPr>
                <w:rFonts w:asciiTheme="minorHAnsi" w:hAnsiTheme="minorHAnsi" w:cs="Tahoma"/>
                <w:b/>
                <w:color w:val="FF0000"/>
              </w:rPr>
              <w:t>FUNC02</w:t>
            </w:r>
            <w:r w:rsidR="008E1A45">
              <w:rPr>
                <w:rFonts w:asciiTheme="minorHAnsi" w:hAnsiTheme="minorHAnsi" w:cs="Tahoma"/>
                <w:b/>
                <w:color w:val="FF0000"/>
              </w:rPr>
              <w:t>3</w:t>
            </w:r>
          </w:p>
        </w:tc>
        <w:tc>
          <w:tcPr>
            <w:tcW w:w="6902" w:type="dxa"/>
          </w:tcPr>
          <w:p w:rsidR="00B74848" w:rsidRPr="00C32D71" w:rsidRDefault="00B74848" w:rsidP="00B74848">
            <w:pPr>
              <w:spacing w:after="0" w:line="240" w:lineRule="auto"/>
              <w:rPr>
                <w:rFonts w:asciiTheme="minorHAnsi" w:hAnsiTheme="minorHAnsi" w:cs="Tahoma"/>
                <w:color w:val="FF0000"/>
              </w:rPr>
            </w:pPr>
            <w:r w:rsidRPr="00C32D71">
              <w:rPr>
                <w:rFonts w:asciiTheme="minorHAnsi" w:hAnsiTheme="minorHAnsi" w:cs="Tahoma"/>
                <w:color w:val="FF0000"/>
              </w:rPr>
              <w:t xml:space="preserve">If the user has selected </w:t>
            </w:r>
            <w:r>
              <w:rPr>
                <w:rFonts w:asciiTheme="minorHAnsi" w:hAnsiTheme="minorHAnsi" w:cs="Tahoma"/>
                <w:color w:val="FF0000"/>
              </w:rPr>
              <w:t>“</w:t>
            </w:r>
            <w:r>
              <w:rPr>
                <w:rFonts w:asciiTheme="minorHAnsi" w:hAnsiTheme="minorHAnsi" w:cs="Tahoma"/>
                <w:b/>
                <w:color w:val="FF0000"/>
              </w:rPr>
              <w:t>Email for signature</w:t>
            </w:r>
            <w:r>
              <w:rPr>
                <w:rFonts w:asciiTheme="minorHAnsi" w:hAnsiTheme="minorHAnsi" w:cs="Tahoma"/>
                <w:color w:val="FF0000"/>
              </w:rPr>
              <w:t>”</w:t>
            </w:r>
            <w:r w:rsidRPr="00C32D71">
              <w:rPr>
                <w:rFonts w:asciiTheme="minorHAnsi" w:hAnsiTheme="minorHAnsi" w:cs="Tahoma"/>
                <w:color w:val="FF0000"/>
              </w:rPr>
              <w:t>, when the form/application is completed it will present the completed artifact</w:t>
            </w:r>
            <w:r>
              <w:rPr>
                <w:rFonts w:asciiTheme="minorHAnsi" w:hAnsiTheme="minorHAnsi" w:cs="Tahoma"/>
                <w:color w:val="FF0000"/>
              </w:rPr>
              <w:t>, including a signature page,</w:t>
            </w:r>
            <w:r w:rsidR="00BA7A66">
              <w:rPr>
                <w:rFonts w:asciiTheme="minorHAnsi" w:hAnsiTheme="minorHAnsi" w:cs="Tahoma"/>
                <w:color w:val="FF0000"/>
              </w:rPr>
              <w:t xml:space="preserve"> to the user to be saved and emailed for a signature.</w:t>
            </w:r>
          </w:p>
        </w:tc>
        <w:tc>
          <w:tcPr>
            <w:tcW w:w="1132" w:type="dxa"/>
          </w:tcPr>
          <w:p w:rsidR="00B74848" w:rsidRPr="00C32D71" w:rsidRDefault="00B74848" w:rsidP="00A92D68">
            <w:pPr>
              <w:spacing w:after="0" w:line="360" w:lineRule="auto"/>
              <w:rPr>
                <w:rFonts w:asciiTheme="minorHAnsi" w:hAnsiTheme="minorHAnsi" w:cs="Tahoma"/>
                <w:color w:val="FF0000"/>
              </w:rPr>
            </w:pPr>
            <w:r w:rsidRPr="00C32D71">
              <w:rPr>
                <w:rFonts w:asciiTheme="minorHAnsi" w:hAnsiTheme="minorHAnsi" w:cs="Tahoma"/>
                <w:color w:val="FF0000"/>
              </w:rPr>
              <w:t>Must</w:t>
            </w:r>
          </w:p>
        </w:tc>
        <w:tc>
          <w:tcPr>
            <w:tcW w:w="1205" w:type="dxa"/>
          </w:tcPr>
          <w:p w:rsidR="00B74848" w:rsidRPr="00C32D71" w:rsidRDefault="00B74848" w:rsidP="00A92D68">
            <w:pPr>
              <w:spacing w:after="0" w:line="360" w:lineRule="auto"/>
              <w:rPr>
                <w:rFonts w:asciiTheme="minorHAnsi" w:hAnsiTheme="minorHAnsi" w:cs="Tahoma"/>
                <w:color w:val="FF0000"/>
              </w:rPr>
            </w:pPr>
            <w:r w:rsidRPr="00C32D71">
              <w:rPr>
                <w:rFonts w:asciiTheme="minorHAnsi" w:hAnsiTheme="minorHAnsi" w:cs="Tahoma"/>
                <w:color w:val="FF0000"/>
              </w:rPr>
              <w:t>BR027 BR029</w:t>
            </w:r>
          </w:p>
        </w:tc>
      </w:tr>
      <w:tr w:rsidR="00B74848"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B74848" w:rsidRDefault="008E1A45" w:rsidP="00A92D68">
            <w:pPr>
              <w:spacing w:after="0" w:line="360" w:lineRule="auto"/>
              <w:rPr>
                <w:rFonts w:asciiTheme="minorHAnsi" w:hAnsiTheme="minorHAnsi" w:cs="Tahoma"/>
                <w:b/>
                <w:color w:val="FF0000"/>
              </w:rPr>
            </w:pPr>
            <w:r>
              <w:rPr>
                <w:rFonts w:asciiTheme="minorHAnsi" w:hAnsiTheme="minorHAnsi" w:cs="Tahoma"/>
                <w:b/>
                <w:color w:val="FF0000"/>
              </w:rPr>
              <w:t>FUNC024</w:t>
            </w:r>
          </w:p>
        </w:tc>
        <w:tc>
          <w:tcPr>
            <w:tcW w:w="6902" w:type="dxa"/>
          </w:tcPr>
          <w:p w:rsidR="00B74848" w:rsidRDefault="00B74848" w:rsidP="00B74848">
            <w:pPr>
              <w:spacing w:after="0" w:line="240" w:lineRule="auto"/>
              <w:rPr>
                <w:rFonts w:asciiTheme="minorHAnsi" w:hAnsiTheme="minorHAnsi" w:cs="Tahoma"/>
                <w:color w:val="FF0000"/>
              </w:rPr>
            </w:pPr>
            <w:r>
              <w:rPr>
                <w:rFonts w:asciiTheme="minorHAnsi" w:hAnsiTheme="minorHAnsi" w:cs="Tahoma"/>
                <w:color w:val="FF0000"/>
              </w:rPr>
              <w:t>The completed artifact will be saved with a title that includes “</w:t>
            </w:r>
            <w:r w:rsidRPr="00B74848">
              <w:rPr>
                <w:rFonts w:asciiTheme="minorHAnsi" w:hAnsiTheme="minorHAnsi" w:cs="Tahoma"/>
                <w:b/>
                <w:color w:val="FF0000"/>
              </w:rPr>
              <w:t>The Legal Name of the Business</w:t>
            </w:r>
            <w:r>
              <w:rPr>
                <w:rFonts w:asciiTheme="minorHAnsi" w:hAnsiTheme="minorHAnsi" w:cs="Tahoma"/>
                <w:color w:val="FF0000"/>
              </w:rPr>
              <w:t>” from the form and the Date Completed</w:t>
            </w:r>
          </w:p>
        </w:tc>
        <w:tc>
          <w:tcPr>
            <w:tcW w:w="1132" w:type="dxa"/>
          </w:tcPr>
          <w:p w:rsidR="00B74848" w:rsidRDefault="00B74848" w:rsidP="00A92D68">
            <w:pPr>
              <w:spacing w:after="0" w:line="360" w:lineRule="auto"/>
              <w:rPr>
                <w:rFonts w:asciiTheme="minorHAnsi" w:hAnsiTheme="minorHAnsi" w:cs="Tahoma"/>
                <w:color w:val="FF0000"/>
              </w:rPr>
            </w:pPr>
            <w:r>
              <w:rPr>
                <w:rFonts w:asciiTheme="minorHAnsi" w:hAnsiTheme="minorHAnsi" w:cs="Tahoma"/>
                <w:color w:val="FF0000"/>
              </w:rPr>
              <w:t>Must</w:t>
            </w:r>
          </w:p>
        </w:tc>
        <w:tc>
          <w:tcPr>
            <w:tcW w:w="1205" w:type="dxa"/>
          </w:tcPr>
          <w:p w:rsidR="00B74848" w:rsidRDefault="00B74848" w:rsidP="00A92D68">
            <w:pPr>
              <w:spacing w:after="0" w:line="360" w:lineRule="auto"/>
              <w:rPr>
                <w:rFonts w:asciiTheme="minorHAnsi" w:hAnsiTheme="minorHAnsi" w:cs="Tahoma"/>
                <w:color w:val="FF0000"/>
              </w:rPr>
            </w:pPr>
            <w:r>
              <w:rPr>
                <w:rFonts w:asciiTheme="minorHAnsi" w:hAnsiTheme="minorHAnsi" w:cs="Tahoma"/>
                <w:color w:val="FF0000"/>
              </w:rPr>
              <w:t>BR031</w:t>
            </w:r>
          </w:p>
        </w:tc>
      </w:tr>
      <w:tr w:rsidR="00B74848"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B74848" w:rsidRDefault="008E1A45" w:rsidP="00A92D68">
            <w:pPr>
              <w:spacing w:after="0" w:line="360" w:lineRule="auto"/>
              <w:rPr>
                <w:rFonts w:asciiTheme="minorHAnsi" w:hAnsiTheme="minorHAnsi" w:cs="Tahoma"/>
                <w:b/>
                <w:color w:val="FF0000"/>
              </w:rPr>
            </w:pPr>
            <w:r>
              <w:rPr>
                <w:rFonts w:asciiTheme="minorHAnsi" w:hAnsiTheme="minorHAnsi" w:cs="Tahoma"/>
                <w:b/>
                <w:color w:val="FF0000"/>
              </w:rPr>
              <w:t>FUNC025</w:t>
            </w:r>
          </w:p>
        </w:tc>
        <w:tc>
          <w:tcPr>
            <w:tcW w:w="6902" w:type="dxa"/>
          </w:tcPr>
          <w:p w:rsidR="00B74848" w:rsidRPr="00685CCC" w:rsidRDefault="00B74848" w:rsidP="00715757">
            <w:pPr>
              <w:spacing w:after="0" w:line="240" w:lineRule="auto"/>
              <w:rPr>
                <w:rFonts w:asciiTheme="minorHAnsi" w:hAnsiTheme="minorHAnsi" w:cs="Tahoma"/>
                <w:color w:val="FF0000"/>
              </w:rPr>
            </w:pPr>
            <w:r>
              <w:rPr>
                <w:rFonts w:asciiTheme="minorHAnsi" w:hAnsiTheme="minorHAnsi" w:cs="Tahoma"/>
                <w:color w:val="FF0000"/>
              </w:rPr>
              <w:t xml:space="preserve">The completed artifact will </w:t>
            </w:r>
            <w:r w:rsidR="00C47210">
              <w:rPr>
                <w:rFonts w:asciiTheme="minorHAnsi" w:hAnsiTheme="minorHAnsi" w:cs="Tahoma"/>
                <w:color w:val="FF0000"/>
              </w:rPr>
              <w:t>follow the FileNet tagging conventions for CMS</w:t>
            </w:r>
            <w:r w:rsidR="00835397">
              <w:rPr>
                <w:rFonts w:asciiTheme="minorHAnsi" w:hAnsiTheme="minorHAnsi" w:cs="Tahoma"/>
                <w:color w:val="FF0000"/>
              </w:rPr>
              <w:t xml:space="preserve"> (e.g. tags for CIF, Product, Originator Number)</w:t>
            </w:r>
          </w:p>
        </w:tc>
        <w:tc>
          <w:tcPr>
            <w:tcW w:w="1132" w:type="dxa"/>
          </w:tcPr>
          <w:p w:rsidR="00B74848" w:rsidRDefault="00B74848" w:rsidP="00A92D68">
            <w:pPr>
              <w:spacing w:after="0" w:line="360" w:lineRule="auto"/>
              <w:rPr>
                <w:rFonts w:asciiTheme="minorHAnsi" w:hAnsiTheme="minorHAnsi" w:cs="Tahoma"/>
                <w:color w:val="FF0000"/>
              </w:rPr>
            </w:pPr>
            <w:r>
              <w:rPr>
                <w:rFonts w:asciiTheme="minorHAnsi" w:hAnsiTheme="minorHAnsi" w:cs="Tahoma"/>
                <w:color w:val="FF0000"/>
              </w:rPr>
              <w:t>Must</w:t>
            </w:r>
          </w:p>
        </w:tc>
        <w:tc>
          <w:tcPr>
            <w:tcW w:w="1205" w:type="dxa"/>
          </w:tcPr>
          <w:p w:rsidR="00B74848" w:rsidRPr="00A17D26" w:rsidRDefault="00B74848" w:rsidP="00A92D68">
            <w:pPr>
              <w:spacing w:after="0" w:line="360" w:lineRule="auto"/>
              <w:rPr>
                <w:rFonts w:asciiTheme="minorHAnsi" w:hAnsiTheme="minorHAnsi" w:cs="Tahoma"/>
                <w:color w:val="FF0000"/>
              </w:rPr>
            </w:pPr>
            <w:r w:rsidRPr="00A17D26">
              <w:rPr>
                <w:rFonts w:asciiTheme="minorHAnsi" w:hAnsiTheme="minorHAnsi"/>
                <w:color w:val="FF0000"/>
              </w:rPr>
              <w:t>BR031</w:t>
            </w:r>
          </w:p>
        </w:tc>
      </w:tr>
      <w:tr w:rsidR="00B74848"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B74848" w:rsidRDefault="008E1A45" w:rsidP="00A92D68">
            <w:pPr>
              <w:spacing w:after="0" w:line="360" w:lineRule="auto"/>
              <w:rPr>
                <w:rFonts w:asciiTheme="minorHAnsi" w:hAnsiTheme="minorHAnsi" w:cs="Tahoma"/>
                <w:b/>
                <w:color w:val="FF0000"/>
              </w:rPr>
            </w:pPr>
            <w:r>
              <w:rPr>
                <w:rFonts w:asciiTheme="minorHAnsi" w:hAnsiTheme="minorHAnsi" w:cs="Tahoma"/>
                <w:b/>
                <w:color w:val="FF0000"/>
              </w:rPr>
              <w:t>FUNC026</w:t>
            </w:r>
          </w:p>
        </w:tc>
        <w:tc>
          <w:tcPr>
            <w:tcW w:w="6902" w:type="dxa"/>
          </w:tcPr>
          <w:p w:rsidR="00B74848" w:rsidRDefault="00B74848" w:rsidP="004247A6">
            <w:pPr>
              <w:spacing w:after="0" w:line="240" w:lineRule="auto"/>
              <w:rPr>
                <w:rFonts w:asciiTheme="minorHAnsi" w:hAnsiTheme="minorHAnsi" w:cs="Tahoma"/>
                <w:color w:val="FF0000"/>
              </w:rPr>
            </w:pPr>
            <w:r>
              <w:rPr>
                <w:rFonts w:asciiTheme="minorHAnsi" w:hAnsiTheme="minorHAnsi" w:cs="Tahoma"/>
                <w:color w:val="FF0000"/>
              </w:rPr>
              <w:t xml:space="preserve">The Field Matrix, in </w:t>
            </w:r>
            <w:hyperlink w:anchor="_Appendix_A_Field" w:history="1">
              <w:r w:rsidRPr="007C7574">
                <w:rPr>
                  <w:rStyle w:val="Hyperlink"/>
                  <w:rFonts w:asciiTheme="minorHAnsi" w:hAnsiTheme="minorHAnsi" w:cs="Tahoma"/>
                </w:rPr>
                <w:t>Appendix A</w:t>
              </w:r>
            </w:hyperlink>
            <w:r>
              <w:rPr>
                <w:rFonts w:asciiTheme="minorHAnsi" w:hAnsiTheme="minorHAnsi" w:cs="Tahoma"/>
                <w:color w:val="FF0000"/>
              </w:rPr>
              <w:t xml:space="preserve">, designates which fields will be presented based on the products selected (e.g. If Wires is selected, present the field for CIF).  There are also other fields to be presented based on responses to other questions (e.g. If the response to ‘Is the Mailing Address different than the Physical Address’ is Yes, present the fields for Mailing Address as outlined).  </w:t>
            </w:r>
          </w:p>
        </w:tc>
        <w:tc>
          <w:tcPr>
            <w:tcW w:w="1132" w:type="dxa"/>
          </w:tcPr>
          <w:p w:rsidR="00B74848" w:rsidRDefault="00B74848" w:rsidP="00A92D68">
            <w:pPr>
              <w:spacing w:after="0" w:line="360" w:lineRule="auto"/>
              <w:rPr>
                <w:rFonts w:asciiTheme="minorHAnsi" w:hAnsiTheme="minorHAnsi" w:cs="Tahoma"/>
                <w:color w:val="FF0000"/>
              </w:rPr>
            </w:pPr>
            <w:r>
              <w:rPr>
                <w:rFonts w:asciiTheme="minorHAnsi" w:hAnsiTheme="minorHAnsi" w:cs="Tahoma"/>
                <w:color w:val="FF0000"/>
              </w:rPr>
              <w:t>Must</w:t>
            </w:r>
          </w:p>
        </w:tc>
        <w:tc>
          <w:tcPr>
            <w:tcW w:w="1205" w:type="dxa"/>
          </w:tcPr>
          <w:p w:rsidR="00B74848" w:rsidRPr="00A17D26" w:rsidRDefault="00B74848" w:rsidP="00A92D68">
            <w:pPr>
              <w:spacing w:after="0" w:line="360" w:lineRule="auto"/>
              <w:rPr>
                <w:rFonts w:asciiTheme="minorHAnsi" w:hAnsiTheme="minorHAnsi"/>
                <w:color w:val="FF0000"/>
              </w:rPr>
            </w:pPr>
            <w:r>
              <w:rPr>
                <w:rFonts w:asciiTheme="minorHAnsi" w:hAnsiTheme="minorHAnsi"/>
                <w:color w:val="FF0000"/>
              </w:rPr>
              <w:t>BR032</w:t>
            </w:r>
          </w:p>
        </w:tc>
      </w:tr>
      <w:tr w:rsidR="00B74848"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B74848" w:rsidRDefault="008E1A45" w:rsidP="00A92D68">
            <w:pPr>
              <w:spacing w:after="0" w:line="360" w:lineRule="auto"/>
              <w:rPr>
                <w:rFonts w:asciiTheme="minorHAnsi" w:hAnsiTheme="minorHAnsi" w:cs="Tahoma"/>
                <w:b/>
                <w:color w:val="FF0000"/>
              </w:rPr>
            </w:pPr>
            <w:r>
              <w:rPr>
                <w:rFonts w:asciiTheme="minorHAnsi" w:hAnsiTheme="minorHAnsi" w:cs="Tahoma"/>
                <w:b/>
                <w:color w:val="FF0000"/>
              </w:rPr>
              <w:t>FUNC027</w:t>
            </w:r>
          </w:p>
        </w:tc>
        <w:tc>
          <w:tcPr>
            <w:tcW w:w="6902" w:type="dxa"/>
          </w:tcPr>
          <w:p w:rsidR="00B74848" w:rsidRDefault="00B74848" w:rsidP="004247A6">
            <w:pPr>
              <w:spacing w:after="0" w:line="240" w:lineRule="auto"/>
              <w:rPr>
                <w:rFonts w:asciiTheme="minorHAnsi" w:hAnsiTheme="minorHAnsi" w:cs="Tahoma"/>
                <w:color w:val="FF0000"/>
              </w:rPr>
            </w:pPr>
            <w:r>
              <w:rPr>
                <w:rFonts w:asciiTheme="minorHAnsi" w:hAnsiTheme="minorHAnsi" w:cs="Tahoma"/>
                <w:color w:val="FF0000"/>
              </w:rPr>
              <w:t>If a field is presented it is mandatory to complete the form.  If a mandatory field is not filled out</w:t>
            </w:r>
            <w:r w:rsidR="007C7574">
              <w:rPr>
                <w:rFonts w:asciiTheme="minorHAnsi" w:hAnsiTheme="minorHAnsi" w:cs="Tahoma"/>
                <w:color w:val="FF0000"/>
              </w:rPr>
              <w:t>, or not filled out correctly,</w:t>
            </w:r>
            <w:r>
              <w:rPr>
                <w:rFonts w:asciiTheme="minorHAnsi" w:hAnsiTheme="minorHAnsi" w:cs="Tahoma"/>
                <w:color w:val="FF0000"/>
              </w:rPr>
              <w:t xml:space="preserve"> </w:t>
            </w:r>
            <w:r w:rsidR="007C7574">
              <w:rPr>
                <w:rFonts w:asciiTheme="minorHAnsi" w:hAnsiTheme="minorHAnsi" w:cs="Tahoma"/>
                <w:color w:val="FF0000"/>
              </w:rPr>
              <w:t>when the user selects “</w:t>
            </w:r>
            <w:r w:rsidR="007C7574" w:rsidRPr="007C7574">
              <w:rPr>
                <w:rFonts w:asciiTheme="minorHAnsi" w:hAnsiTheme="minorHAnsi" w:cs="Tahoma"/>
                <w:b/>
                <w:color w:val="FF0000"/>
              </w:rPr>
              <w:t>Sign Form</w:t>
            </w:r>
            <w:r w:rsidR="007C7574">
              <w:rPr>
                <w:rFonts w:asciiTheme="minorHAnsi" w:hAnsiTheme="minorHAnsi" w:cs="Tahoma"/>
                <w:color w:val="FF0000"/>
              </w:rPr>
              <w:t xml:space="preserve">” the form/application will </w:t>
            </w:r>
            <w:r w:rsidR="00D31A82">
              <w:rPr>
                <w:rFonts w:asciiTheme="minorHAnsi" w:hAnsiTheme="minorHAnsi" w:cs="Tahoma"/>
                <w:color w:val="FF0000"/>
              </w:rPr>
              <w:t xml:space="preserve">not allow the user to proceed, </w:t>
            </w:r>
            <w:r w:rsidR="00400CFA">
              <w:rPr>
                <w:rFonts w:asciiTheme="minorHAnsi" w:hAnsiTheme="minorHAnsi" w:cs="Tahoma"/>
                <w:color w:val="FF0000"/>
              </w:rPr>
              <w:t>and will highlight the</w:t>
            </w:r>
            <w:r w:rsidR="007C7574">
              <w:rPr>
                <w:rFonts w:asciiTheme="minorHAnsi" w:hAnsiTheme="minorHAnsi" w:cs="Tahoma"/>
                <w:color w:val="FF0000"/>
              </w:rPr>
              <w:t xml:space="preserve"> fields </w:t>
            </w:r>
            <w:r w:rsidR="00D31A82">
              <w:rPr>
                <w:rFonts w:asciiTheme="minorHAnsi" w:hAnsiTheme="minorHAnsi" w:cs="Tahoma"/>
                <w:color w:val="FF0000"/>
              </w:rPr>
              <w:t>th</w:t>
            </w:r>
            <w:r w:rsidR="00400CFA">
              <w:rPr>
                <w:rFonts w:asciiTheme="minorHAnsi" w:hAnsiTheme="minorHAnsi" w:cs="Tahoma"/>
                <w:color w:val="FF0000"/>
              </w:rPr>
              <w:t>at are not filled out and note</w:t>
            </w:r>
            <w:r w:rsidR="007C7574">
              <w:rPr>
                <w:rFonts w:asciiTheme="minorHAnsi" w:hAnsiTheme="minorHAnsi" w:cs="Tahoma"/>
                <w:color w:val="FF0000"/>
              </w:rPr>
              <w:t xml:space="preserve"> errors</w:t>
            </w:r>
            <w:r w:rsidR="00BA7A66">
              <w:rPr>
                <w:rFonts w:asciiTheme="minorHAnsi" w:hAnsiTheme="minorHAnsi" w:cs="Tahoma"/>
                <w:color w:val="FF0000"/>
              </w:rPr>
              <w:t xml:space="preserve"> (</w:t>
            </w:r>
            <w:r w:rsidR="008E1A45">
              <w:rPr>
                <w:rFonts w:asciiTheme="minorHAnsi" w:hAnsiTheme="minorHAnsi" w:cs="Tahoma"/>
                <w:color w:val="FF0000"/>
              </w:rPr>
              <w:t xml:space="preserve">for </w:t>
            </w:r>
            <w:r w:rsidR="00BA7A66">
              <w:rPr>
                <w:rFonts w:asciiTheme="minorHAnsi" w:hAnsiTheme="minorHAnsi" w:cs="Tahoma"/>
                <w:color w:val="FF0000"/>
              </w:rPr>
              <w:t>exampl</w:t>
            </w:r>
            <w:r w:rsidR="008E1A45">
              <w:rPr>
                <w:rFonts w:asciiTheme="minorHAnsi" w:hAnsiTheme="minorHAnsi" w:cs="Tahoma"/>
                <w:color w:val="FF0000"/>
              </w:rPr>
              <w:t>e “CIF not filled out” or “CIF must contain numbers only”)</w:t>
            </w:r>
          </w:p>
        </w:tc>
        <w:tc>
          <w:tcPr>
            <w:tcW w:w="1132" w:type="dxa"/>
          </w:tcPr>
          <w:p w:rsidR="00B74848" w:rsidRDefault="00F42DC4" w:rsidP="00A92D68">
            <w:pPr>
              <w:spacing w:after="0" w:line="360" w:lineRule="auto"/>
              <w:rPr>
                <w:rFonts w:asciiTheme="minorHAnsi" w:hAnsiTheme="minorHAnsi" w:cs="Tahoma"/>
                <w:color w:val="FF0000"/>
              </w:rPr>
            </w:pPr>
            <w:r>
              <w:rPr>
                <w:rFonts w:asciiTheme="minorHAnsi" w:hAnsiTheme="minorHAnsi" w:cs="Tahoma"/>
                <w:color w:val="FF0000"/>
              </w:rPr>
              <w:t>Must</w:t>
            </w:r>
          </w:p>
        </w:tc>
        <w:tc>
          <w:tcPr>
            <w:tcW w:w="1205" w:type="dxa"/>
          </w:tcPr>
          <w:p w:rsidR="00B74848" w:rsidRDefault="00F42DC4" w:rsidP="00A92D68">
            <w:pPr>
              <w:spacing w:after="0" w:line="360" w:lineRule="auto"/>
              <w:rPr>
                <w:rFonts w:asciiTheme="minorHAnsi" w:hAnsiTheme="minorHAnsi"/>
                <w:color w:val="FF0000"/>
              </w:rPr>
            </w:pPr>
            <w:r>
              <w:rPr>
                <w:rFonts w:asciiTheme="minorHAnsi" w:hAnsiTheme="minorHAnsi"/>
                <w:color w:val="FF0000"/>
              </w:rPr>
              <w:t>BR032</w:t>
            </w:r>
          </w:p>
        </w:tc>
      </w:tr>
      <w:tr w:rsidR="00F42DC4"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F42DC4" w:rsidRDefault="00F42DC4" w:rsidP="00A92D68">
            <w:pPr>
              <w:spacing w:after="0" w:line="360" w:lineRule="auto"/>
              <w:rPr>
                <w:rFonts w:asciiTheme="minorHAnsi" w:hAnsiTheme="minorHAnsi" w:cs="Tahoma"/>
                <w:b/>
                <w:color w:val="FF0000"/>
              </w:rPr>
            </w:pPr>
            <w:r>
              <w:rPr>
                <w:rFonts w:asciiTheme="minorHAnsi" w:hAnsiTheme="minorHAnsi" w:cs="Tahoma"/>
                <w:b/>
                <w:color w:val="FF0000"/>
              </w:rPr>
              <w:t>FUNC028</w:t>
            </w:r>
          </w:p>
        </w:tc>
        <w:tc>
          <w:tcPr>
            <w:tcW w:w="6902" w:type="dxa"/>
          </w:tcPr>
          <w:p w:rsidR="00F42DC4" w:rsidRDefault="00F42DC4" w:rsidP="004247A6">
            <w:pPr>
              <w:spacing w:after="0" w:line="240" w:lineRule="auto"/>
              <w:rPr>
                <w:rFonts w:asciiTheme="minorHAnsi" w:hAnsiTheme="minorHAnsi" w:cs="Tahoma"/>
                <w:color w:val="FF0000"/>
              </w:rPr>
            </w:pPr>
            <w:r>
              <w:rPr>
                <w:rFonts w:asciiTheme="minorHAnsi" w:hAnsiTheme="minorHAnsi" w:cs="Tahoma"/>
                <w:color w:val="FF0000"/>
              </w:rPr>
              <w:t>The solution shall present a calendar for all date fields</w:t>
            </w:r>
          </w:p>
        </w:tc>
        <w:tc>
          <w:tcPr>
            <w:tcW w:w="1132" w:type="dxa"/>
          </w:tcPr>
          <w:p w:rsidR="00F42DC4" w:rsidRDefault="00F42DC4" w:rsidP="00A92D68">
            <w:pPr>
              <w:spacing w:after="0" w:line="360" w:lineRule="auto"/>
              <w:rPr>
                <w:rFonts w:asciiTheme="minorHAnsi" w:hAnsiTheme="minorHAnsi" w:cs="Tahoma"/>
                <w:color w:val="FF0000"/>
              </w:rPr>
            </w:pPr>
            <w:r>
              <w:rPr>
                <w:rFonts w:asciiTheme="minorHAnsi" w:hAnsiTheme="minorHAnsi" w:cs="Tahoma"/>
                <w:color w:val="FF0000"/>
              </w:rPr>
              <w:t>Must</w:t>
            </w:r>
          </w:p>
        </w:tc>
        <w:tc>
          <w:tcPr>
            <w:tcW w:w="1205" w:type="dxa"/>
          </w:tcPr>
          <w:p w:rsidR="00F42DC4" w:rsidRDefault="00F42DC4" w:rsidP="00A92D68">
            <w:pPr>
              <w:spacing w:after="0" w:line="360" w:lineRule="auto"/>
              <w:rPr>
                <w:rFonts w:asciiTheme="minorHAnsi" w:hAnsiTheme="minorHAnsi"/>
                <w:color w:val="FF0000"/>
              </w:rPr>
            </w:pPr>
            <w:r>
              <w:rPr>
                <w:rFonts w:asciiTheme="minorHAnsi" w:hAnsiTheme="minorHAnsi"/>
                <w:color w:val="FF0000"/>
              </w:rPr>
              <w:t>BR033</w:t>
            </w:r>
          </w:p>
        </w:tc>
      </w:tr>
      <w:tr w:rsidR="00F42DC4"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F42DC4" w:rsidRDefault="00F42DC4" w:rsidP="00A92D68">
            <w:pPr>
              <w:spacing w:after="0" w:line="360" w:lineRule="auto"/>
              <w:rPr>
                <w:rFonts w:asciiTheme="minorHAnsi" w:hAnsiTheme="minorHAnsi" w:cs="Tahoma"/>
                <w:b/>
                <w:color w:val="FF0000"/>
              </w:rPr>
            </w:pPr>
            <w:r>
              <w:rPr>
                <w:rFonts w:asciiTheme="minorHAnsi" w:hAnsiTheme="minorHAnsi" w:cs="Tahoma"/>
                <w:b/>
                <w:color w:val="FF0000"/>
              </w:rPr>
              <w:t>FUNC029</w:t>
            </w:r>
          </w:p>
        </w:tc>
        <w:tc>
          <w:tcPr>
            <w:tcW w:w="6902" w:type="dxa"/>
          </w:tcPr>
          <w:p w:rsidR="00F42DC4" w:rsidRDefault="00F42DC4" w:rsidP="00BF0143">
            <w:pPr>
              <w:spacing w:after="0" w:line="240" w:lineRule="auto"/>
              <w:rPr>
                <w:rFonts w:asciiTheme="minorHAnsi" w:hAnsiTheme="minorHAnsi" w:cs="Tahoma"/>
                <w:color w:val="FF0000"/>
              </w:rPr>
            </w:pPr>
            <w:r>
              <w:rPr>
                <w:rFonts w:asciiTheme="minorHAnsi" w:hAnsiTheme="minorHAnsi" w:cs="Tahoma"/>
                <w:color w:val="FF0000"/>
              </w:rPr>
              <w:t xml:space="preserve">The solution shall store all dates in the format </w:t>
            </w:r>
            <w:del w:id="86" w:author="James McFarlane" w:date="2018-07-10T10:24:00Z">
              <w:r w:rsidDel="00BF0143">
                <w:rPr>
                  <w:rFonts w:asciiTheme="minorHAnsi" w:hAnsiTheme="minorHAnsi" w:cs="Tahoma"/>
                  <w:color w:val="FF0000"/>
                </w:rPr>
                <w:delText>MM/DD/YYYYY</w:delText>
              </w:r>
            </w:del>
            <w:ins w:id="87" w:author="James McFarlane" w:date="2018-07-10T10:24:00Z">
              <w:r w:rsidR="00BF0143">
                <w:rPr>
                  <w:rFonts w:asciiTheme="minorHAnsi" w:hAnsiTheme="minorHAnsi" w:cs="Tahoma"/>
                  <w:color w:val="FF0000"/>
                </w:rPr>
                <w:t>DD Full Month, YYYY</w:t>
              </w:r>
            </w:ins>
          </w:p>
        </w:tc>
        <w:tc>
          <w:tcPr>
            <w:tcW w:w="1132" w:type="dxa"/>
          </w:tcPr>
          <w:p w:rsidR="00F42DC4" w:rsidRDefault="00F42DC4" w:rsidP="00A92D68">
            <w:pPr>
              <w:spacing w:after="0" w:line="360" w:lineRule="auto"/>
              <w:rPr>
                <w:rFonts w:asciiTheme="minorHAnsi" w:hAnsiTheme="minorHAnsi" w:cs="Tahoma"/>
                <w:color w:val="FF0000"/>
              </w:rPr>
            </w:pPr>
            <w:r>
              <w:rPr>
                <w:rFonts w:asciiTheme="minorHAnsi" w:hAnsiTheme="minorHAnsi" w:cs="Tahoma"/>
                <w:color w:val="FF0000"/>
              </w:rPr>
              <w:t>Must</w:t>
            </w:r>
          </w:p>
        </w:tc>
        <w:tc>
          <w:tcPr>
            <w:tcW w:w="1205" w:type="dxa"/>
          </w:tcPr>
          <w:p w:rsidR="00F42DC4" w:rsidRDefault="00F42DC4" w:rsidP="00A92D68">
            <w:pPr>
              <w:spacing w:after="0" w:line="360" w:lineRule="auto"/>
              <w:rPr>
                <w:rFonts w:asciiTheme="minorHAnsi" w:hAnsiTheme="minorHAnsi"/>
                <w:color w:val="FF0000"/>
              </w:rPr>
            </w:pPr>
            <w:r>
              <w:rPr>
                <w:rFonts w:asciiTheme="minorHAnsi" w:hAnsiTheme="minorHAnsi"/>
                <w:color w:val="FF0000"/>
              </w:rPr>
              <w:t>BR034</w:t>
            </w:r>
          </w:p>
        </w:tc>
      </w:tr>
      <w:tr w:rsidR="001A2DBA"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1A2DBA" w:rsidRPr="00046F28" w:rsidRDefault="001A2DBA" w:rsidP="00A92D68">
            <w:pPr>
              <w:spacing w:after="0" w:line="360" w:lineRule="auto"/>
              <w:rPr>
                <w:rFonts w:asciiTheme="minorHAnsi" w:hAnsiTheme="minorHAnsi" w:cs="Tahoma"/>
                <w:b/>
                <w:color w:val="FFC000"/>
              </w:rPr>
            </w:pPr>
            <w:r w:rsidRPr="00046F28">
              <w:rPr>
                <w:rFonts w:asciiTheme="minorHAnsi" w:hAnsiTheme="minorHAnsi" w:cs="Tahoma"/>
                <w:b/>
                <w:color w:val="FFC000"/>
              </w:rPr>
              <w:t>FUNC030</w:t>
            </w:r>
          </w:p>
        </w:tc>
        <w:tc>
          <w:tcPr>
            <w:tcW w:w="6902" w:type="dxa"/>
          </w:tcPr>
          <w:p w:rsidR="001A2DBA" w:rsidRPr="00046F28" w:rsidRDefault="001A2DBA" w:rsidP="00BF0143">
            <w:pPr>
              <w:spacing w:after="0" w:line="240" w:lineRule="auto"/>
              <w:rPr>
                <w:rFonts w:asciiTheme="minorHAnsi" w:hAnsiTheme="minorHAnsi" w:cs="Tahoma"/>
                <w:color w:val="FFC000"/>
              </w:rPr>
            </w:pPr>
            <w:r w:rsidRPr="00046F28">
              <w:rPr>
                <w:rFonts w:asciiTheme="minorHAnsi" w:hAnsiTheme="minorHAnsi" w:cs="Tahoma"/>
                <w:color w:val="FFC000"/>
              </w:rPr>
              <w:t>The solution shall require the user to save a copy of the form, with editable information, before presenting the option to print.</w:t>
            </w:r>
          </w:p>
        </w:tc>
        <w:tc>
          <w:tcPr>
            <w:tcW w:w="1132" w:type="dxa"/>
          </w:tcPr>
          <w:p w:rsidR="001A2DBA" w:rsidRPr="00046F28" w:rsidRDefault="00046F28" w:rsidP="00A92D68">
            <w:pPr>
              <w:spacing w:after="0" w:line="360" w:lineRule="auto"/>
              <w:rPr>
                <w:rFonts w:asciiTheme="minorHAnsi" w:hAnsiTheme="minorHAnsi" w:cs="Tahoma"/>
                <w:color w:val="FFC000"/>
              </w:rPr>
            </w:pPr>
            <w:r w:rsidRPr="00046F28">
              <w:rPr>
                <w:rFonts w:asciiTheme="minorHAnsi" w:hAnsiTheme="minorHAnsi" w:cs="Tahoma"/>
                <w:color w:val="FFC000"/>
              </w:rPr>
              <w:t>Must</w:t>
            </w:r>
          </w:p>
        </w:tc>
        <w:tc>
          <w:tcPr>
            <w:tcW w:w="1205" w:type="dxa"/>
          </w:tcPr>
          <w:p w:rsidR="001A2DBA" w:rsidRPr="00046F28" w:rsidRDefault="00046F28" w:rsidP="00A92D68">
            <w:pPr>
              <w:spacing w:after="0" w:line="360" w:lineRule="auto"/>
              <w:rPr>
                <w:rFonts w:asciiTheme="minorHAnsi" w:hAnsiTheme="minorHAnsi"/>
                <w:color w:val="FFC000"/>
              </w:rPr>
            </w:pPr>
            <w:r w:rsidRPr="00046F28">
              <w:rPr>
                <w:rFonts w:asciiTheme="minorHAnsi" w:hAnsiTheme="minorHAnsi"/>
                <w:color w:val="FFC000"/>
              </w:rPr>
              <w:t>BR035</w:t>
            </w:r>
          </w:p>
        </w:tc>
      </w:tr>
      <w:tr w:rsidR="001B4B6E"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1B4B6E" w:rsidRPr="00046F28" w:rsidRDefault="001B4B6E" w:rsidP="00A92D68">
            <w:pPr>
              <w:spacing w:after="0" w:line="360" w:lineRule="auto"/>
              <w:rPr>
                <w:rFonts w:asciiTheme="minorHAnsi" w:hAnsiTheme="minorHAnsi" w:cs="Tahoma"/>
                <w:b/>
                <w:color w:val="FFC000"/>
              </w:rPr>
            </w:pPr>
            <w:r>
              <w:rPr>
                <w:rFonts w:asciiTheme="minorHAnsi" w:hAnsiTheme="minorHAnsi" w:cs="Tahoma"/>
                <w:b/>
                <w:color w:val="FFC000"/>
              </w:rPr>
              <w:t>FUNC031</w:t>
            </w:r>
          </w:p>
        </w:tc>
        <w:tc>
          <w:tcPr>
            <w:tcW w:w="6902" w:type="dxa"/>
          </w:tcPr>
          <w:p w:rsidR="001B4B6E" w:rsidRPr="00046F28" w:rsidRDefault="001B4B6E" w:rsidP="001B4B6E">
            <w:pPr>
              <w:spacing w:after="0" w:line="240" w:lineRule="auto"/>
              <w:rPr>
                <w:rFonts w:asciiTheme="minorHAnsi" w:hAnsiTheme="minorHAnsi" w:cs="Tahoma"/>
                <w:color w:val="FFC000"/>
              </w:rPr>
            </w:pPr>
            <w:r>
              <w:rPr>
                <w:rFonts w:asciiTheme="minorHAnsi" w:hAnsiTheme="minorHAnsi" w:cs="Tahoma"/>
                <w:color w:val="FFC000"/>
              </w:rPr>
              <w:t>The solution shall automatically save information entered into the form at regular intervals (every 5 minutes)</w:t>
            </w:r>
          </w:p>
        </w:tc>
        <w:tc>
          <w:tcPr>
            <w:tcW w:w="1132" w:type="dxa"/>
          </w:tcPr>
          <w:p w:rsidR="001B4B6E" w:rsidRPr="00046F28" w:rsidRDefault="001B4B6E" w:rsidP="00A92D68">
            <w:pPr>
              <w:spacing w:after="0" w:line="360" w:lineRule="auto"/>
              <w:rPr>
                <w:rFonts w:asciiTheme="minorHAnsi" w:hAnsiTheme="minorHAnsi" w:cs="Tahoma"/>
                <w:color w:val="FFC000"/>
              </w:rPr>
            </w:pPr>
            <w:r>
              <w:rPr>
                <w:rFonts w:asciiTheme="minorHAnsi" w:hAnsiTheme="minorHAnsi" w:cs="Tahoma"/>
                <w:color w:val="FFC000"/>
              </w:rPr>
              <w:t>Could</w:t>
            </w:r>
          </w:p>
        </w:tc>
        <w:tc>
          <w:tcPr>
            <w:tcW w:w="1205" w:type="dxa"/>
          </w:tcPr>
          <w:p w:rsidR="001B4B6E" w:rsidRPr="00046F28" w:rsidRDefault="001B4B6E" w:rsidP="00A92D68">
            <w:pPr>
              <w:spacing w:after="0" w:line="360" w:lineRule="auto"/>
              <w:rPr>
                <w:rFonts w:asciiTheme="minorHAnsi" w:hAnsiTheme="minorHAnsi"/>
                <w:color w:val="FFC000"/>
              </w:rPr>
            </w:pPr>
            <w:r>
              <w:rPr>
                <w:rFonts w:asciiTheme="minorHAnsi" w:hAnsiTheme="minorHAnsi"/>
                <w:color w:val="FFC000"/>
              </w:rPr>
              <w:t>BR036</w:t>
            </w:r>
          </w:p>
        </w:tc>
      </w:tr>
      <w:tr w:rsidR="00284C81"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284C81" w:rsidRPr="00284C81" w:rsidRDefault="00284C81" w:rsidP="00A92D68">
            <w:pPr>
              <w:spacing w:after="0" w:line="360" w:lineRule="auto"/>
              <w:rPr>
                <w:rFonts w:asciiTheme="minorHAnsi" w:hAnsiTheme="minorHAnsi" w:cs="Tahoma"/>
                <w:b/>
                <w:color w:val="00B0F0"/>
              </w:rPr>
            </w:pPr>
            <w:r w:rsidRPr="00284C81">
              <w:rPr>
                <w:rFonts w:asciiTheme="minorHAnsi" w:hAnsiTheme="minorHAnsi" w:cs="Tahoma"/>
                <w:b/>
                <w:color w:val="00B0F0"/>
              </w:rPr>
              <w:t>FUNC032</w:t>
            </w:r>
          </w:p>
        </w:tc>
        <w:tc>
          <w:tcPr>
            <w:tcW w:w="6902" w:type="dxa"/>
          </w:tcPr>
          <w:p w:rsidR="00284C81" w:rsidRPr="00284C81" w:rsidRDefault="00284C81" w:rsidP="001B4B6E">
            <w:pPr>
              <w:spacing w:after="0" w:line="240" w:lineRule="auto"/>
              <w:rPr>
                <w:rFonts w:asciiTheme="minorHAnsi" w:hAnsiTheme="minorHAnsi" w:cs="Tahoma"/>
                <w:color w:val="00B0F0"/>
              </w:rPr>
            </w:pPr>
            <w:r w:rsidRPr="00284C81">
              <w:rPr>
                <w:rFonts w:asciiTheme="minorHAnsi" w:hAnsiTheme="minorHAnsi" w:cs="Tahoma"/>
                <w:color w:val="00B0F0"/>
              </w:rPr>
              <w:t>The solution shall remove the signature sections from the individual forms presented on the completed artefact (e.g. 4097 CWB Business Visa Application will not have a signature section)</w:t>
            </w:r>
          </w:p>
        </w:tc>
        <w:tc>
          <w:tcPr>
            <w:tcW w:w="1132" w:type="dxa"/>
          </w:tcPr>
          <w:p w:rsidR="00284C81" w:rsidRPr="00284C81" w:rsidRDefault="00284C81" w:rsidP="00A92D68">
            <w:pPr>
              <w:spacing w:after="0" w:line="360" w:lineRule="auto"/>
              <w:rPr>
                <w:rFonts w:asciiTheme="minorHAnsi" w:hAnsiTheme="minorHAnsi" w:cs="Tahoma"/>
                <w:color w:val="00B0F0"/>
              </w:rPr>
            </w:pPr>
            <w:r w:rsidRPr="00284C81">
              <w:rPr>
                <w:rFonts w:asciiTheme="minorHAnsi" w:hAnsiTheme="minorHAnsi" w:cs="Tahoma"/>
                <w:color w:val="00B0F0"/>
              </w:rPr>
              <w:t>Must</w:t>
            </w:r>
          </w:p>
        </w:tc>
        <w:tc>
          <w:tcPr>
            <w:tcW w:w="1205" w:type="dxa"/>
          </w:tcPr>
          <w:p w:rsidR="00284C81" w:rsidRPr="00284C81" w:rsidRDefault="00284C81" w:rsidP="00A92D68">
            <w:pPr>
              <w:spacing w:after="0" w:line="360" w:lineRule="auto"/>
              <w:rPr>
                <w:rFonts w:asciiTheme="minorHAnsi" w:hAnsiTheme="minorHAnsi"/>
                <w:color w:val="00B0F0"/>
              </w:rPr>
            </w:pPr>
            <w:r w:rsidRPr="00284C81">
              <w:rPr>
                <w:rFonts w:asciiTheme="minorHAnsi" w:hAnsiTheme="minorHAnsi"/>
                <w:color w:val="00B0F0"/>
              </w:rPr>
              <w:t>BR037</w:t>
            </w:r>
          </w:p>
        </w:tc>
      </w:tr>
      <w:tr w:rsidR="00284C81"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284C81" w:rsidRPr="00284C81" w:rsidRDefault="00284C81" w:rsidP="00A92D68">
            <w:pPr>
              <w:spacing w:after="0" w:line="360" w:lineRule="auto"/>
              <w:rPr>
                <w:rFonts w:asciiTheme="minorHAnsi" w:hAnsiTheme="minorHAnsi" w:cs="Tahoma"/>
                <w:b/>
                <w:color w:val="00B0F0"/>
              </w:rPr>
            </w:pPr>
            <w:r w:rsidRPr="00284C81">
              <w:rPr>
                <w:rFonts w:asciiTheme="minorHAnsi" w:hAnsiTheme="minorHAnsi" w:cs="Tahoma"/>
                <w:b/>
                <w:color w:val="00B0F0"/>
              </w:rPr>
              <w:t>FUNC033</w:t>
            </w:r>
          </w:p>
        </w:tc>
        <w:tc>
          <w:tcPr>
            <w:tcW w:w="6902" w:type="dxa"/>
          </w:tcPr>
          <w:p w:rsidR="00284C81" w:rsidRPr="00284C81" w:rsidRDefault="00284C81" w:rsidP="001B4B6E">
            <w:pPr>
              <w:spacing w:after="0" w:line="240" w:lineRule="auto"/>
              <w:rPr>
                <w:rFonts w:asciiTheme="minorHAnsi" w:hAnsiTheme="minorHAnsi" w:cs="Tahoma"/>
                <w:color w:val="00B0F0"/>
              </w:rPr>
            </w:pPr>
            <w:r w:rsidRPr="00284C81">
              <w:rPr>
                <w:rFonts w:asciiTheme="minorHAnsi" w:hAnsiTheme="minorHAnsi" w:cs="Tahoma"/>
                <w:color w:val="00B0F0"/>
              </w:rPr>
              <w:t>The solution shall present a consolidated signature section that will be presented on the completed artefact</w:t>
            </w:r>
          </w:p>
        </w:tc>
        <w:tc>
          <w:tcPr>
            <w:tcW w:w="1132" w:type="dxa"/>
          </w:tcPr>
          <w:p w:rsidR="00284C81" w:rsidRPr="00284C81" w:rsidRDefault="00284C81" w:rsidP="00A92D68">
            <w:pPr>
              <w:spacing w:after="0" w:line="360" w:lineRule="auto"/>
              <w:rPr>
                <w:rFonts w:asciiTheme="minorHAnsi" w:hAnsiTheme="minorHAnsi" w:cs="Tahoma"/>
                <w:color w:val="00B0F0"/>
              </w:rPr>
            </w:pPr>
            <w:r w:rsidRPr="00284C81">
              <w:rPr>
                <w:rFonts w:asciiTheme="minorHAnsi" w:hAnsiTheme="minorHAnsi" w:cs="Tahoma"/>
                <w:color w:val="00B0F0"/>
              </w:rPr>
              <w:t>Must</w:t>
            </w:r>
          </w:p>
        </w:tc>
        <w:tc>
          <w:tcPr>
            <w:tcW w:w="1205" w:type="dxa"/>
          </w:tcPr>
          <w:p w:rsidR="00284C81" w:rsidRPr="00284C81" w:rsidRDefault="00284C81" w:rsidP="00A92D68">
            <w:pPr>
              <w:spacing w:after="0" w:line="360" w:lineRule="auto"/>
              <w:rPr>
                <w:rFonts w:asciiTheme="minorHAnsi" w:hAnsiTheme="minorHAnsi"/>
                <w:color w:val="00B0F0"/>
              </w:rPr>
            </w:pPr>
            <w:r w:rsidRPr="00284C81">
              <w:rPr>
                <w:rFonts w:asciiTheme="minorHAnsi" w:hAnsiTheme="minorHAnsi"/>
                <w:color w:val="00B0F0"/>
              </w:rPr>
              <w:t>BR037</w:t>
            </w:r>
          </w:p>
        </w:tc>
      </w:tr>
      <w:tr w:rsidR="00E55B81"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E55B81" w:rsidRPr="00E55B81" w:rsidRDefault="00E55B81" w:rsidP="00A92D68">
            <w:pPr>
              <w:spacing w:after="0" w:line="360" w:lineRule="auto"/>
              <w:rPr>
                <w:rFonts w:asciiTheme="minorHAnsi" w:hAnsiTheme="minorHAnsi" w:cs="Tahoma"/>
                <w:b/>
                <w:color w:val="7030A0"/>
              </w:rPr>
            </w:pPr>
            <w:r w:rsidRPr="00E55B81">
              <w:rPr>
                <w:rFonts w:asciiTheme="minorHAnsi" w:hAnsiTheme="minorHAnsi" w:cs="Tahoma"/>
                <w:b/>
                <w:color w:val="7030A0"/>
              </w:rPr>
              <w:t>FUNC034</w:t>
            </w:r>
          </w:p>
        </w:tc>
        <w:tc>
          <w:tcPr>
            <w:tcW w:w="6902" w:type="dxa"/>
          </w:tcPr>
          <w:p w:rsidR="00E55B81" w:rsidRPr="00E55B81" w:rsidRDefault="00E55B81" w:rsidP="001B4B6E">
            <w:pPr>
              <w:spacing w:after="0" w:line="240" w:lineRule="auto"/>
              <w:rPr>
                <w:rFonts w:asciiTheme="minorHAnsi" w:hAnsiTheme="minorHAnsi" w:cs="Tahoma"/>
                <w:color w:val="7030A0"/>
              </w:rPr>
            </w:pPr>
            <w:r w:rsidRPr="00E55B81">
              <w:rPr>
                <w:rFonts w:asciiTheme="minorHAnsi" w:hAnsiTheme="minorHAnsi" w:cs="Tahoma"/>
                <w:color w:val="7030A0"/>
              </w:rPr>
              <w:t>The solution shall present all information gathered on the Form Wizard on the final artifact, regardless of whether or not it appears in the child forms</w:t>
            </w:r>
          </w:p>
        </w:tc>
        <w:tc>
          <w:tcPr>
            <w:tcW w:w="1132" w:type="dxa"/>
          </w:tcPr>
          <w:p w:rsidR="00E55B81" w:rsidRPr="00E55B81" w:rsidRDefault="00E55B81" w:rsidP="00A92D68">
            <w:pPr>
              <w:spacing w:after="0" w:line="360" w:lineRule="auto"/>
              <w:rPr>
                <w:rFonts w:asciiTheme="minorHAnsi" w:hAnsiTheme="minorHAnsi" w:cs="Tahoma"/>
                <w:color w:val="7030A0"/>
              </w:rPr>
            </w:pPr>
            <w:r w:rsidRPr="00E55B81">
              <w:rPr>
                <w:rFonts w:asciiTheme="minorHAnsi" w:hAnsiTheme="minorHAnsi" w:cs="Tahoma"/>
                <w:color w:val="7030A0"/>
              </w:rPr>
              <w:t>Must</w:t>
            </w:r>
          </w:p>
        </w:tc>
        <w:tc>
          <w:tcPr>
            <w:tcW w:w="1205" w:type="dxa"/>
          </w:tcPr>
          <w:p w:rsidR="00E55B81" w:rsidRPr="00E55B81" w:rsidRDefault="00C354F1" w:rsidP="00A92D68">
            <w:pPr>
              <w:spacing w:after="0" w:line="360" w:lineRule="auto"/>
              <w:rPr>
                <w:rFonts w:asciiTheme="minorHAnsi" w:hAnsiTheme="minorHAnsi"/>
                <w:color w:val="7030A0"/>
              </w:rPr>
            </w:pPr>
            <w:r>
              <w:rPr>
                <w:rFonts w:asciiTheme="minorHAnsi" w:hAnsiTheme="minorHAnsi"/>
                <w:color w:val="7030A0"/>
              </w:rPr>
              <w:t>BR039</w:t>
            </w:r>
          </w:p>
        </w:tc>
      </w:tr>
      <w:tr w:rsidR="00D323E7" w:rsidRPr="005923F9" w:rsidTr="00C83B21">
        <w:trPr>
          <w:cnfStyle w:val="000000100000" w:firstRow="0" w:lastRow="0" w:firstColumn="0" w:lastColumn="0" w:oddVBand="0" w:evenVBand="0" w:oddHBand="1" w:evenHBand="0" w:firstRowFirstColumn="0" w:firstRowLastColumn="0" w:lastRowFirstColumn="0" w:lastRowLastColumn="0"/>
        </w:trPr>
        <w:tc>
          <w:tcPr>
            <w:tcW w:w="957" w:type="dxa"/>
          </w:tcPr>
          <w:p w:rsidR="00D323E7" w:rsidRDefault="00D323E7" w:rsidP="00A92D68">
            <w:pPr>
              <w:spacing w:after="0" w:line="360" w:lineRule="auto"/>
              <w:rPr>
                <w:rFonts w:asciiTheme="minorHAnsi" w:hAnsiTheme="minorHAnsi" w:cs="Tahoma"/>
                <w:b/>
                <w:color w:val="7030A0"/>
              </w:rPr>
            </w:pPr>
            <w:r>
              <w:rPr>
                <w:rFonts w:asciiTheme="minorHAnsi" w:hAnsiTheme="minorHAnsi" w:cs="Tahoma"/>
                <w:b/>
                <w:color w:val="7030A0"/>
              </w:rPr>
              <w:t>Func035</w:t>
            </w:r>
          </w:p>
        </w:tc>
        <w:tc>
          <w:tcPr>
            <w:tcW w:w="6902" w:type="dxa"/>
          </w:tcPr>
          <w:p w:rsidR="00D323E7" w:rsidRDefault="00D323E7" w:rsidP="001B4B6E">
            <w:pPr>
              <w:spacing w:after="0" w:line="240" w:lineRule="auto"/>
              <w:rPr>
                <w:rFonts w:asciiTheme="minorHAnsi" w:hAnsiTheme="minorHAnsi" w:cs="Tahoma"/>
                <w:color w:val="7030A0"/>
              </w:rPr>
            </w:pPr>
            <w:r>
              <w:rPr>
                <w:rFonts w:asciiTheme="minorHAnsi" w:hAnsiTheme="minorHAnsi" w:cs="Tahoma"/>
                <w:color w:val="7030A0"/>
              </w:rPr>
              <w:t>The solution shall present all the required forms in one consolidated artifact</w:t>
            </w:r>
          </w:p>
        </w:tc>
        <w:tc>
          <w:tcPr>
            <w:tcW w:w="1132" w:type="dxa"/>
          </w:tcPr>
          <w:p w:rsidR="00D323E7" w:rsidRDefault="00D323E7" w:rsidP="00A92D68">
            <w:pPr>
              <w:spacing w:after="0" w:line="360" w:lineRule="auto"/>
              <w:rPr>
                <w:rFonts w:asciiTheme="minorHAnsi" w:hAnsiTheme="minorHAnsi" w:cs="Tahoma"/>
                <w:color w:val="7030A0"/>
              </w:rPr>
            </w:pPr>
            <w:r>
              <w:rPr>
                <w:rFonts w:asciiTheme="minorHAnsi" w:hAnsiTheme="minorHAnsi" w:cs="Tahoma"/>
                <w:color w:val="7030A0"/>
              </w:rPr>
              <w:t>Must</w:t>
            </w:r>
          </w:p>
        </w:tc>
        <w:tc>
          <w:tcPr>
            <w:tcW w:w="1205" w:type="dxa"/>
          </w:tcPr>
          <w:p w:rsidR="00D323E7" w:rsidRDefault="00D323E7" w:rsidP="00A92D68">
            <w:pPr>
              <w:spacing w:after="0" w:line="360" w:lineRule="auto"/>
              <w:rPr>
                <w:rFonts w:asciiTheme="minorHAnsi" w:hAnsiTheme="minorHAnsi"/>
                <w:color w:val="7030A0"/>
              </w:rPr>
            </w:pPr>
            <w:r>
              <w:rPr>
                <w:rFonts w:asciiTheme="minorHAnsi" w:hAnsiTheme="minorHAnsi"/>
                <w:color w:val="7030A0"/>
              </w:rPr>
              <w:t>BR025</w:t>
            </w:r>
          </w:p>
        </w:tc>
      </w:tr>
      <w:tr w:rsidR="00E55B81" w:rsidRPr="005923F9" w:rsidTr="00C83B21">
        <w:trPr>
          <w:cnfStyle w:val="000000010000" w:firstRow="0" w:lastRow="0" w:firstColumn="0" w:lastColumn="0" w:oddVBand="0" w:evenVBand="0" w:oddHBand="0" w:evenHBand="1" w:firstRowFirstColumn="0" w:firstRowLastColumn="0" w:lastRowFirstColumn="0" w:lastRowLastColumn="0"/>
        </w:trPr>
        <w:tc>
          <w:tcPr>
            <w:tcW w:w="957" w:type="dxa"/>
          </w:tcPr>
          <w:p w:rsidR="00E55B81" w:rsidRPr="00E55B81" w:rsidRDefault="00E55B81" w:rsidP="00A92D68">
            <w:pPr>
              <w:spacing w:after="0" w:line="360" w:lineRule="auto"/>
              <w:rPr>
                <w:rFonts w:asciiTheme="minorHAnsi" w:hAnsiTheme="minorHAnsi" w:cs="Tahoma"/>
                <w:b/>
                <w:color w:val="7030A0"/>
              </w:rPr>
            </w:pPr>
            <w:r>
              <w:rPr>
                <w:rFonts w:asciiTheme="minorHAnsi" w:hAnsiTheme="minorHAnsi" w:cs="Tahoma"/>
                <w:b/>
                <w:color w:val="7030A0"/>
              </w:rPr>
              <w:t>FUNC035</w:t>
            </w:r>
          </w:p>
        </w:tc>
        <w:tc>
          <w:tcPr>
            <w:tcW w:w="6902" w:type="dxa"/>
          </w:tcPr>
          <w:p w:rsidR="00E55B81" w:rsidRDefault="00D323E7" w:rsidP="001B4B6E">
            <w:pPr>
              <w:spacing w:after="0" w:line="240" w:lineRule="auto"/>
              <w:rPr>
                <w:rFonts w:asciiTheme="minorHAnsi" w:hAnsiTheme="minorHAnsi" w:cs="Tahoma"/>
                <w:color w:val="7030A0"/>
              </w:rPr>
            </w:pPr>
            <w:r>
              <w:rPr>
                <w:rFonts w:asciiTheme="minorHAnsi" w:hAnsiTheme="minorHAnsi" w:cs="Tahoma"/>
                <w:color w:val="7030A0"/>
              </w:rPr>
              <w:t>The solution shall present the forms below in the following order on the consolidated artifact</w:t>
            </w:r>
          </w:p>
          <w:p w:rsidR="00C354F1" w:rsidRPr="00C354F1" w:rsidRDefault="00C354F1" w:rsidP="00C354F1">
            <w:pPr>
              <w:pStyle w:val="ListParagraph"/>
              <w:numPr>
                <w:ilvl w:val="0"/>
                <w:numId w:val="38"/>
              </w:numPr>
              <w:rPr>
                <w:color w:val="7030A0"/>
              </w:rPr>
            </w:pPr>
            <w:r w:rsidRPr="00C354F1">
              <w:rPr>
                <w:color w:val="7030A0"/>
              </w:rPr>
              <w:t>Form Wizard (Excluding the Signature Section)</w:t>
            </w:r>
          </w:p>
          <w:p w:rsidR="00C354F1" w:rsidRPr="00C354F1" w:rsidRDefault="00C354F1" w:rsidP="00C354F1">
            <w:pPr>
              <w:pStyle w:val="ListParagraph"/>
              <w:numPr>
                <w:ilvl w:val="0"/>
                <w:numId w:val="38"/>
              </w:numPr>
              <w:rPr>
                <w:color w:val="7030A0"/>
              </w:rPr>
            </w:pPr>
            <w:r w:rsidRPr="00C354F1">
              <w:rPr>
                <w:color w:val="7030A0"/>
              </w:rPr>
              <w:t>Online Banking Child Forms (if required)</w:t>
            </w:r>
          </w:p>
          <w:p w:rsidR="00C354F1" w:rsidRPr="00C354F1" w:rsidRDefault="00C354F1" w:rsidP="00C354F1">
            <w:pPr>
              <w:pStyle w:val="ListParagraph"/>
              <w:numPr>
                <w:ilvl w:val="0"/>
                <w:numId w:val="38"/>
              </w:numPr>
              <w:rPr>
                <w:color w:val="7030A0"/>
              </w:rPr>
            </w:pPr>
            <w:r w:rsidRPr="00C354F1">
              <w:rPr>
                <w:color w:val="7030A0"/>
              </w:rPr>
              <w:t>RDC Child Forms – including Central 1 RDC form (if required)</w:t>
            </w:r>
          </w:p>
          <w:p w:rsidR="00C354F1" w:rsidRPr="00C354F1" w:rsidRDefault="00C354F1" w:rsidP="00C354F1">
            <w:pPr>
              <w:pStyle w:val="ListParagraph"/>
              <w:numPr>
                <w:ilvl w:val="0"/>
                <w:numId w:val="38"/>
              </w:numPr>
              <w:rPr>
                <w:color w:val="7030A0"/>
              </w:rPr>
            </w:pPr>
            <w:r w:rsidRPr="00C354F1">
              <w:rPr>
                <w:color w:val="7030A0"/>
              </w:rPr>
              <w:t>CWB Wires Services Child Forms (if required)</w:t>
            </w:r>
          </w:p>
          <w:p w:rsidR="00C354F1" w:rsidRPr="00C354F1" w:rsidRDefault="00C354F1" w:rsidP="00C354F1">
            <w:pPr>
              <w:pStyle w:val="ListParagraph"/>
              <w:numPr>
                <w:ilvl w:val="0"/>
                <w:numId w:val="38"/>
              </w:numPr>
              <w:rPr>
                <w:color w:val="7030A0"/>
              </w:rPr>
            </w:pPr>
            <w:r w:rsidRPr="00C354F1">
              <w:rPr>
                <w:color w:val="7030A0"/>
              </w:rPr>
              <w:t>CAFT Services Child Forms (if required)</w:t>
            </w:r>
          </w:p>
          <w:p w:rsidR="00C354F1" w:rsidRPr="00C354F1" w:rsidRDefault="00C354F1" w:rsidP="00C354F1">
            <w:pPr>
              <w:pStyle w:val="ListParagraph"/>
              <w:numPr>
                <w:ilvl w:val="0"/>
                <w:numId w:val="38"/>
              </w:numPr>
              <w:rPr>
                <w:color w:val="7030A0"/>
              </w:rPr>
            </w:pPr>
            <w:r w:rsidRPr="00C354F1">
              <w:rPr>
                <w:color w:val="7030A0"/>
              </w:rPr>
              <w:t>Visa Child Forms (if required)</w:t>
            </w:r>
          </w:p>
          <w:p w:rsidR="00C354F1" w:rsidRPr="00C354F1" w:rsidRDefault="00C354F1" w:rsidP="00C354F1">
            <w:pPr>
              <w:pStyle w:val="ListParagraph"/>
              <w:numPr>
                <w:ilvl w:val="0"/>
                <w:numId w:val="38"/>
              </w:numPr>
              <w:rPr>
                <w:color w:val="7030A0"/>
              </w:rPr>
            </w:pPr>
            <w:r w:rsidRPr="00C354F1">
              <w:rPr>
                <w:color w:val="7030A0"/>
              </w:rPr>
              <w:t>Form Wizard Signature Section including the:</w:t>
            </w:r>
          </w:p>
          <w:p w:rsidR="00C354F1" w:rsidRPr="00C354F1" w:rsidRDefault="00C354F1" w:rsidP="00C354F1">
            <w:pPr>
              <w:pStyle w:val="ListParagraph"/>
              <w:numPr>
                <w:ilvl w:val="1"/>
                <w:numId w:val="38"/>
              </w:numPr>
              <w:rPr>
                <w:color w:val="7030A0"/>
              </w:rPr>
            </w:pPr>
            <w:r w:rsidRPr="00C354F1">
              <w:rPr>
                <w:color w:val="7030A0"/>
              </w:rPr>
              <w:t xml:space="preserve"> CWBDirect Business Online Banking Resolutions (if required)</w:t>
            </w:r>
          </w:p>
          <w:p w:rsidR="00C354F1" w:rsidRPr="00C354F1" w:rsidRDefault="00C354F1" w:rsidP="00C354F1">
            <w:pPr>
              <w:pStyle w:val="ListParagraph"/>
              <w:numPr>
                <w:ilvl w:val="1"/>
                <w:numId w:val="38"/>
              </w:numPr>
              <w:rPr>
                <w:color w:val="7030A0"/>
              </w:rPr>
            </w:pPr>
            <w:r w:rsidRPr="00C354F1">
              <w:rPr>
                <w:color w:val="7030A0"/>
              </w:rPr>
              <w:t>CWBDirect Certificate of Authorized Representatives (if required)</w:t>
            </w:r>
          </w:p>
          <w:p w:rsidR="00C354F1" w:rsidRPr="00C354F1" w:rsidRDefault="00C354F1" w:rsidP="00C354F1">
            <w:pPr>
              <w:pStyle w:val="ListParagraph"/>
              <w:numPr>
                <w:ilvl w:val="0"/>
                <w:numId w:val="38"/>
              </w:numPr>
              <w:rPr>
                <w:color w:val="7030A0"/>
              </w:rPr>
            </w:pPr>
            <w:r w:rsidRPr="00C354F1">
              <w:rPr>
                <w:color w:val="7030A0"/>
              </w:rPr>
              <w:t>Master Service Agreement</w:t>
            </w:r>
          </w:p>
          <w:p w:rsidR="00C354F1" w:rsidRPr="00C354F1" w:rsidRDefault="00C354F1" w:rsidP="00C354F1">
            <w:pPr>
              <w:pStyle w:val="ListParagraph"/>
              <w:numPr>
                <w:ilvl w:val="0"/>
                <w:numId w:val="38"/>
              </w:numPr>
              <w:rPr>
                <w:color w:val="7030A0"/>
              </w:rPr>
            </w:pPr>
            <w:r w:rsidRPr="00C354F1">
              <w:rPr>
                <w:color w:val="7030A0"/>
              </w:rPr>
              <w:t>Audit Page (Client Solutions to Provide Feedback)</w:t>
            </w:r>
          </w:p>
          <w:p w:rsidR="00C354F1" w:rsidRPr="00C354F1" w:rsidRDefault="00C354F1" w:rsidP="00C354F1">
            <w:pPr>
              <w:pStyle w:val="ListParagraph"/>
              <w:numPr>
                <w:ilvl w:val="1"/>
                <w:numId w:val="38"/>
              </w:numPr>
              <w:rPr>
                <w:color w:val="7030A0"/>
              </w:rPr>
            </w:pPr>
            <w:r w:rsidRPr="00C354F1">
              <w:rPr>
                <w:color w:val="7030A0"/>
              </w:rPr>
              <w:t>Who created - Date</w:t>
            </w:r>
          </w:p>
          <w:p w:rsidR="00C354F1" w:rsidRPr="00C354F1" w:rsidRDefault="00C354F1" w:rsidP="00C354F1">
            <w:pPr>
              <w:pStyle w:val="ListParagraph"/>
              <w:numPr>
                <w:ilvl w:val="1"/>
                <w:numId w:val="38"/>
              </w:numPr>
              <w:rPr>
                <w:color w:val="7030A0"/>
              </w:rPr>
            </w:pPr>
            <w:r w:rsidRPr="00C354F1">
              <w:rPr>
                <w:color w:val="7030A0"/>
              </w:rPr>
              <w:t>Who modified - Date</w:t>
            </w:r>
          </w:p>
          <w:p w:rsidR="00C354F1" w:rsidRPr="00C354F1" w:rsidRDefault="00C354F1" w:rsidP="00C354F1">
            <w:pPr>
              <w:pStyle w:val="ListParagraph"/>
              <w:numPr>
                <w:ilvl w:val="1"/>
                <w:numId w:val="38"/>
              </w:numPr>
              <w:rPr>
                <w:color w:val="7030A0"/>
              </w:rPr>
            </w:pPr>
            <w:r w:rsidRPr="00C354F1">
              <w:rPr>
                <w:color w:val="7030A0"/>
              </w:rPr>
              <w:t>Who submitted – Date</w:t>
            </w:r>
          </w:p>
          <w:p w:rsidR="00C354F1" w:rsidRPr="00C354F1" w:rsidRDefault="00C354F1" w:rsidP="00C354F1">
            <w:pPr>
              <w:pStyle w:val="ListParagraph"/>
              <w:numPr>
                <w:ilvl w:val="0"/>
                <w:numId w:val="38"/>
              </w:numPr>
            </w:pPr>
            <w:r w:rsidRPr="00C354F1">
              <w:rPr>
                <w:color w:val="7030A0"/>
              </w:rPr>
              <w:t>Consolidated Cash Management Support Section</w:t>
            </w:r>
          </w:p>
        </w:tc>
        <w:tc>
          <w:tcPr>
            <w:tcW w:w="1132" w:type="dxa"/>
          </w:tcPr>
          <w:p w:rsidR="00E55B81" w:rsidRPr="00E55B81" w:rsidRDefault="00D323E7" w:rsidP="00A92D68">
            <w:pPr>
              <w:spacing w:after="0" w:line="360" w:lineRule="auto"/>
              <w:rPr>
                <w:rFonts w:asciiTheme="minorHAnsi" w:hAnsiTheme="minorHAnsi" w:cs="Tahoma"/>
                <w:color w:val="7030A0"/>
              </w:rPr>
            </w:pPr>
            <w:r>
              <w:rPr>
                <w:rFonts w:asciiTheme="minorHAnsi" w:hAnsiTheme="minorHAnsi" w:cs="Tahoma"/>
                <w:color w:val="7030A0"/>
              </w:rPr>
              <w:t>Should</w:t>
            </w:r>
          </w:p>
        </w:tc>
        <w:tc>
          <w:tcPr>
            <w:tcW w:w="1205" w:type="dxa"/>
          </w:tcPr>
          <w:p w:rsidR="00E55B81" w:rsidRPr="00E55B81" w:rsidRDefault="00D323E7" w:rsidP="00A92D68">
            <w:pPr>
              <w:spacing w:after="0" w:line="360" w:lineRule="auto"/>
              <w:rPr>
                <w:rFonts w:asciiTheme="minorHAnsi" w:hAnsiTheme="minorHAnsi"/>
                <w:color w:val="7030A0"/>
              </w:rPr>
            </w:pPr>
            <w:r>
              <w:rPr>
                <w:rFonts w:asciiTheme="minorHAnsi" w:hAnsiTheme="minorHAnsi"/>
                <w:color w:val="7030A0"/>
              </w:rPr>
              <w:t>BR025</w:t>
            </w:r>
          </w:p>
        </w:tc>
      </w:tr>
    </w:tbl>
    <w:p w:rsidR="00E907E0" w:rsidRPr="002407D2" w:rsidRDefault="00E907E0" w:rsidP="00972A83">
      <w:pPr>
        <w:pStyle w:val="Heading3"/>
        <w:keepNext/>
        <w:keepLines/>
        <w:numPr>
          <w:ilvl w:val="2"/>
          <w:numId w:val="9"/>
        </w:numPr>
        <w:spacing w:before="240" w:after="120" w:line="276" w:lineRule="auto"/>
        <w:rPr>
          <w:rFonts w:asciiTheme="minorHAnsi" w:hAnsiTheme="minorHAnsi"/>
        </w:rPr>
      </w:pPr>
      <w:bookmarkStart w:id="88" w:name="_Toc290994538"/>
      <w:bookmarkStart w:id="89" w:name="_Toc513790418"/>
      <w:r w:rsidRPr="002407D2">
        <w:rPr>
          <w:rFonts w:asciiTheme="minorHAnsi" w:hAnsiTheme="minorHAnsi"/>
        </w:rPr>
        <w:t>Non-Functional Requirements</w:t>
      </w:r>
      <w:bookmarkEnd w:id="88"/>
      <w:bookmarkEnd w:id="89"/>
    </w:p>
    <w:tbl>
      <w:tblPr>
        <w:tblStyle w:val="Corporate"/>
        <w:tblW w:w="0" w:type="auto"/>
        <w:tblLook w:val="0420" w:firstRow="1" w:lastRow="0" w:firstColumn="0" w:lastColumn="0" w:noHBand="0" w:noVBand="1"/>
      </w:tblPr>
      <w:tblGrid>
        <w:gridCol w:w="985"/>
        <w:gridCol w:w="184"/>
        <w:gridCol w:w="6693"/>
        <w:gridCol w:w="425"/>
        <w:gridCol w:w="706"/>
        <w:gridCol w:w="1078"/>
      </w:tblGrid>
      <w:tr w:rsidR="00A73A66" w:rsidRPr="002407D2" w:rsidTr="00870C82">
        <w:trPr>
          <w:cnfStyle w:val="100000000000" w:firstRow="1" w:lastRow="0" w:firstColumn="0" w:lastColumn="0" w:oddVBand="0" w:evenVBand="0" w:oddHBand="0" w:evenHBand="0" w:firstRowFirstColumn="0" w:firstRowLastColumn="0" w:lastRowFirstColumn="0" w:lastRowLastColumn="0"/>
          <w:trHeight w:val="417"/>
        </w:trPr>
        <w:tc>
          <w:tcPr>
            <w:tcW w:w="1169" w:type="dxa"/>
            <w:gridSpan w:val="2"/>
          </w:tcPr>
          <w:p w:rsidR="00A73A66" w:rsidRPr="002407D2" w:rsidRDefault="00A73A66" w:rsidP="00870C82">
            <w:pPr>
              <w:spacing w:after="0" w:line="360" w:lineRule="auto"/>
              <w:rPr>
                <w:rFonts w:asciiTheme="minorHAnsi" w:hAnsiTheme="minorHAnsi" w:cs="Tahoma"/>
                <w:b w:val="0"/>
              </w:rPr>
            </w:pPr>
            <w:r w:rsidRPr="002407D2">
              <w:rPr>
                <w:rFonts w:asciiTheme="minorHAnsi" w:hAnsiTheme="minorHAnsi" w:cs="Tahoma"/>
                <w:b w:val="0"/>
              </w:rPr>
              <w:t>ID</w:t>
            </w:r>
          </w:p>
        </w:tc>
        <w:tc>
          <w:tcPr>
            <w:tcW w:w="7118" w:type="dxa"/>
            <w:gridSpan w:val="2"/>
          </w:tcPr>
          <w:p w:rsidR="00A73A66" w:rsidRPr="002407D2" w:rsidRDefault="00A73A66" w:rsidP="00870C82">
            <w:pPr>
              <w:spacing w:after="0" w:line="360" w:lineRule="auto"/>
              <w:rPr>
                <w:rFonts w:asciiTheme="minorHAnsi" w:hAnsiTheme="minorHAnsi" w:cs="Tahoma"/>
                <w:b w:val="0"/>
              </w:rPr>
            </w:pPr>
            <w:r w:rsidRPr="002407D2">
              <w:rPr>
                <w:rFonts w:asciiTheme="minorHAnsi" w:hAnsiTheme="minorHAnsi" w:cs="Tahoma"/>
                <w:b w:val="0"/>
              </w:rPr>
              <w:t>Requirements Description</w:t>
            </w:r>
          </w:p>
        </w:tc>
        <w:tc>
          <w:tcPr>
            <w:tcW w:w="1784" w:type="dxa"/>
            <w:gridSpan w:val="2"/>
          </w:tcPr>
          <w:p w:rsidR="00A73A66" w:rsidRPr="002407D2" w:rsidRDefault="00A73A66" w:rsidP="00870C82">
            <w:pPr>
              <w:spacing w:after="0" w:line="360" w:lineRule="auto"/>
              <w:rPr>
                <w:rFonts w:asciiTheme="minorHAnsi" w:hAnsiTheme="minorHAnsi" w:cs="Tahoma"/>
                <w:b w:val="0"/>
              </w:rPr>
            </w:pPr>
            <w:r w:rsidRPr="002407D2">
              <w:rPr>
                <w:rFonts w:asciiTheme="minorHAnsi" w:hAnsiTheme="minorHAnsi" w:cs="Tahoma"/>
                <w:b w:val="0"/>
              </w:rPr>
              <w:t>Priority</w:t>
            </w:r>
          </w:p>
        </w:tc>
      </w:tr>
      <w:tr w:rsidR="007353BC" w:rsidRPr="002407D2" w:rsidTr="00A73A66">
        <w:trPr>
          <w:cnfStyle w:val="000000100000" w:firstRow="0" w:lastRow="0" w:firstColumn="0" w:lastColumn="0" w:oddVBand="0" w:evenVBand="0" w:oddHBand="1" w:evenHBand="0" w:firstRowFirstColumn="0" w:firstRowLastColumn="0" w:lastRowFirstColumn="0" w:lastRowLastColumn="0"/>
        </w:trPr>
        <w:tc>
          <w:tcPr>
            <w:tcW w:w="985" w:type="dxa"/>
          </w:tcPr>
          <w:p w:rsidR="007353BC" w:rsidRPr="009F15EB" w:rsidRDefault="007353BC" w:rsidP="00783383">
            <w:pPr>
              <w:spacing w:after="0" w:line="360" w:lineRule="auto"/>
              <w:rPr>
                <w:rFonts w:asciiTheme="minorHAnsi" w:hAnsiTheme="minorHAnsi" w:cs="Tahoma"/>
                <w:b/>
              </w:rPr>
            </w:pPr>
            <w:bookmarkStart w:id="90" w:name="_Toc297634862"/>
            <w:bookmarkStart w:id="91" w:name="_Toc301176916"/>
            <w:r w:rsidRPr="009F15EB">
              <w:rPr>
                <w:rFonts w:asciiTheme="minorHAnsi" w:hAnsiTheme="minorHAnsi" w:cs="Tahoma"/>
                <w:b/>
              </w:rPr>
              <w:t>NFUN001</w:t>
            </w:r>
          </w:p>
        </w:tc>
        <w:tc>
          <w:tcPr>
            <w:tcW w:w="6877" w:type="dxa"/>
            <w:gridSpan w:val="2"/>
          </w:tcPr>
          <w:p w:rsidR="007353BC" w:rsidRPr="00A73A66" w:rsidRDefault="007353BC" w:rsidP="007353BC">
            <w:pPr>
              <w:spacing w:after="0" w:line="360" w:lineRule="auto"/>
              <w:rPr>
                <w:rFonts w:asciiTheme="minorHAnsi" w:hAnsiTheme="minorHAnsi" w:cs="Tahoma"/>
              </w:rPr>
            </w:pPr>
            <w:r w:rsidRPr="00A73A66">
              <w:rPr>
                <w:rFonts w:asciiTheme="minorHAnsi" w:hAnsiTheme="minorHAnsi" w:cs="Tahoma"/>
              </w:rPr>
              <w:t>The new form/application will be easy to use</w:t>
            </w:r>
          </w:p>
        </w:tc>
        <w:tc>
          <w:tcPr>
            <w:tcW w:w="1131" w:type="dxa"/>
            <w:gridSpan w:val="2"/>
          </w:tcPr>
          <w:p w:rsidR="007353BC" w:rsidRPr="00A73A66" w:rsidRDefault="007353BC" w:rsidP="00783383">
            <w:pPr>
              <w:spacing w:after="0" w:line="360" w:lineRule="auto"/>
              <w:rPr>
                <w:rFonts w:asciiTheme="minorHAnsi" w:hAnsiTheme="minorHAnsi" w:cs="Tahoma"/>
              </w:rPr>
            </w:pPr>
            <w:r w:rsidRPr="00A73A66">
              <w:rPr>
                <w:rFonts w:asciiTheme="minorHAnsi" w:hAnsiTheme="minorHAnsi" w:cs="Tahoma"/>
              </w:rPr>
              <w:t>Must</w:t>
            </w:r>
          </w:p>
        </w:tc>
        <w:tc>
          <w:tcPr>
            <w:tcW w:w="1078" w:type="dxa"/>
          </w:tcPr>
          <w:p w:rsidR="007353BC" w:rsidRPr="00A73A66" w:rsidRDefault="007353BC" w:rsidP="00783383">
            <w:pPr>
              <w:spacing w:after="0" w:line="360" w:lineRule="auto"/>
              <w:rPr>
                <w:rFonts w:asciiTheme="minorHAnsi" w:hAnsiTheme="minorHAnsi" w:cs="Tahoma"/>
              </w:rPr>
            </w:pPr>
            <w:r w:rsidRPr="00A73A66">
              <w:rPr>
                <w:rFonts w:asciiTheme="minorHAnsi" w:hAnsiTheme="minorHAnsi" w:cs="Tahoma"/>
              </w:rPr>
              <w:t>BR016</w:t>
            </w:r>
          </w:p>
        </w:tc>
      </w:tr>
      <w:tr w:rsidR="007353BC" w:rsidRPr="002407D2" w:rsidTr="00A73A66">
        <w:trPr>
          <w:cnfStyle w:val="000000010000" w:firstRow="0" w:lastRow="0" w:firstColumn="0" w:lastColumn="0" w:oddVBand="0" w:evenVBand="0" w:oddHBand="0" w:evenHBand="1" w:firstRowFirstColumn="0" w:firstRowLastColumn="0" w:lastRowFirstColumn="0" w:lastRowLastColumn="0"/>
        </w:trPr>
        <w:tc>
          <w:tcPr>
            <w:tcW w:w="985" w:type="dxa"/>
          </w:tcPr>
          <w:p w:rsidR="007353BC" w:rsidRPr="00FC50AD" w:rsidRDefault="007353BC" w:rsidP="00783383">
            <w:pPr>
              <w:spacing w:after="0" w:line="360" w:lineRule="auto"/>
              <w:rPr>
                <w:rFonts w:asciiTheme="minorHAnsi" w:hAnsiTheme="minorHAnsi" w:cs="Tahoma"/>
                <w:b/>
              </w:rPr>
            </w:pPr>
            <w:r w:rsidRPr="00FC50AD">
              <w:rPr>
                <w:rFonts w:asciiTheme="minorHAnsi" w:hAnsiTheme="minorHAnsi" w:cs="Tahoma"/>
                <w:b/>
              </w:rPr>
              <w:t>NFUN002</w:t>
            </w:r>
          </w:p>
        </w:tc>
        <w:tc>
          <w:tcPr>
            <w:tcW w:w="6877" w:type="dxa"/>
            <w:gridSpan w:val="2"/>
          </w:tcPr>
          <w:p w:rsidR="007353BC" w:rsidRPr="00FC50AD" w:rsidRDefault="007353BC" w:rsidP="005923F9">
            <w:pPr>
              <w:spacing w:after="0" w:line="240" w:lineRule="auto"/>
              <w:rPr>
                <w:rFonts w:asciiTheme="minorHAnsi" w:hAnsiTheme="minorHAnsi" w:cs="Tahoma"/>
              </w:rPr>
            </w:pPr>
            <w:r w:rsidRPr="00FC50AD">
              <w:rPr>
                <w:rFonts w:asciiTheme="minorHAnsi" w:hAnsiTheme="minorHAnsi" w:cs="Tahoma"/>
              </w:rPr>
              <w:t xml:space="preserve">The new form/application will be compatible with </w:t>
            </w:r>
            <w:r w:rsidR="004D5384" w:rsidRPr="003666F6">
              <w:rPr>
                <w:rFonts w:asciiTheme="minorHAnsi" w:hAnsiTheme="minorHAnsi" w:cs="Tahoma"/>
                <w:lang w:val="en-US"/>
              </w:rPr>
              <w:t>OneSpan Sign</w:t>
            </w:r>
          </w:p>
        </w:tc>
        <w:tc>
          <w:tcPr>
            <w:tcW w:w="1131" w:type="dxa"/>
            <w:gridSpan w:val="2"/>
          </w:tcPr>
          <w:p w:rsidR="007353BC" w:rsidRPr="00FC50AD" w:rsidRDefault="00260B56" w:rsidP="005923F9">
            <w:pPr>
              <w:spacing w:after="0" w:line="240" w:lineRule="auto"/>
              <w:rPr>
                <w:rFonts w:asciiTheme="minorHAnsi" w:hAnsiTheme="minorHAnsi" w:cs="Tahoma"/>
              </w:rPr>
            </w:pPr>
            <w:r w:rsidRPr="003666F6">
              <w:rPr>
                <w:rFonts w:asciiTheme="minorHAnsi" w:hAnsiTheme="minorHAnsi" w:cs="Tahoma"/>
                <w:color w:val="FF0000"/>
              </w:rPr>
              <w:t>Should</w:t>
            </w:r>
          </w:p>
        </w:tc>
        <w:tc>
          <w:tcPr>
            <w:tcW w:w="1078" w:type="dxa"/>
          </w:tcPr>
          <w:p w:rsidR="007353BC" w:rsidRPr="00FC50AD" w:rsidRDefault="007353BC" w:rsidP="005923F9">
            <w:pPr>
              <w:spacing w:after="0" w:line="240" w:lineRule="auto"/>
              <w:rPr>
                <w:rFonts w:asciiTheme="minorHAnsi" w:hAnsiTheme="minorHAnsi" w:cs="Tahoma"/>
              </w:rPr>
            </w:pPr>
            <w:r w:rsidRPr="00FC50AD">
              <w:rPr>
                <w:rFonts w:asciiTheme="minorHAnsi" w:hAnsiTheme="minorHAnsi" w:cs="Tahoma"/>
              </w:rPr>
              <w:t>BR015</w:t>
            </w:r>
          </w:p>
        </w:tc>
      </w:tr>
      <w:tr w:rsidR="007353BC" w:rsidRPr="002407D2" w:rsidTr="00A73A66">
        <w:trPr>
          <w:cnfStyle w:val="000000100000" w:firstRow="0" w:lastRow="0" w:firstColumn="0" w:lastColumn="0" w:oddVBand="0" w:evenVBand="0" w:oddHBand="1" w:evenHBand="0" w:firstRowFirstColumn="0" w:firstRowLastColumn="0" w:lastRowFirstColumn="0" w:lastRowLastColumn="0"/>
        </w:trPr>
        <w:tc>
          <w:tcPr>
            <w:tcW w:w="985" w:type="dxa"/>
          </w:tcPr>
          <w:p w:rsidR="007353BC" w:rsidRPr="00FC50AD" w:rsidRDefault="007353BC" w:rsidP="00783383">
            <w:pPr>
              <w:spacing w:after="0" w:line="360" w:lineRule="auto"/>
              <w:rPr>
                <w:rFonts w:asciiTheme="minorHAnsi" w:hAnsiTheme="minorHAnsi" w:cs="Tahoma"/>
                <w:b/>
              </w:rPr>
            </w:pPr>
            <w:r w:rsidRPr="00FC50AD">
              <w:rPr>
                <w:rFonts w:asciiTheme="minorHAnsi" w:hAnsiTheme="minorHAnsi" w:cs="Tahoma"/>
                <w:b/>
              </w:rPr>
              <w:t>NFUN003</w:t>
            </w:r>
          </w:p>
        </w:tc>
        <w:tc>
          <w:tcPr>
            <w:tcW w:w="6877" w:type="dxa"/>
            <w:gridSpan w:val="2"/>
          </w:tcPr>
          <w:p w:rsidR="007353BC" w:rsidRPr="00FC50AD" w:rsidRDefault="007353BC" w:rsidP="005923F9">
            <w:pPr>
              <w:spacing w:after="0" w:line="240" w:lineRule="auto"/>
              <w:rPr>
                <w:rFonts w:asciiTheme="minorHAnsi" w:hAnsiTheme="minorHAnsi" w:cs="Tahoma"/>
              </w:rPr>
            </w:pPr>
            <w:r w:rsidRPr="00FC50AD">
              <w:rPr>
                <w:rFonts w:asciiTheme="minorHAnsi" w:hAnsiTheme="minorHAnsi" w:cs="Tahoma"/>
              </w:rPr>
              <w:t>The new form/application will be easily expandable to add more products, if required</w:t>
            </w:r>
          </w:p>
        </w:tc>
        <w:tc>
          <w:tcPr>
            <w:tcW w:w="1131" w:type="dxa"/>
            <w:gridSpan w:val="2"/>
          </w:tcPr>
          <w:p w:rsidR="007353BC" w:rsidRPr="00FC50AD" w:rsidRDefault="007353BC" w:rsidP="005923F9">
            <w:pPr>
              <w:spacing w:after="0" w:line="240" w:lineRule="auto"/>
              <w:rPr>
                <w:rFonts w:asciiTheme="minorHAnsi" w:hAnsiTheme="minorHAnsi" w:cs="Tahoma"/>
              </w:rPr>
            </w:pPr>
            <w:r w:rsidRPr="00FC50AD">
              <w:rPr>
                <w:rFonts w:asciiTheme="minorHAnsi" w:hAnsiTheme="minorHAnsi" w:cs="Tahoma"/>
              </w:rPr>
              <w:t>Must</w:t>
            </w:r>
          </w:p>
        </w:tc>
        <w:tc>
          <w:tcPr>
            <w:tcW w:w="1078" w:type="dxa"/>
          </w:tcPr>
          <w:p w:rsidR="007353BC" w:rsidRPr="00FC50AD" w:rsidRDefault="007353BC" w:rsidP="005923F9">
            <w:pPr>
              <w:spacing w:after="0" w:line="240" w:lineRule="auto"/>
              <w:rPr>
                <w:rFonts w:asciiTheme="minorHAnsi" w:hAnsiTheme="minorHAnsi" w:cs="Tahoma"/>
              </w:rPr>
            </w:pPr>
            <w:r w:rsidRPr="00FC50AD">
              <w:rPr>
                <w:rFonts w:asciiTheme="minorHAnsi" w:hAnsiTheme="minorHAnsi" w:cs="Tahoma"/>
              </w:rPr>
              <w:t>BR021</w:t>
            </w:r>
          </w:p>
        </w:tc>
      </w:tr>
      <w:tr w:rsidR="007353BC" w:rsidRPr="002407D2" w:rsidTr="00A73A66">
        <w:trPr>
          <w:cnfStyle w:val="000000010000" w:firstRow="0" w:lastRow="0" w:firstColumn="0" w:lastColumn="0" w:oddVBand="0" w:evenVBand="0" w:oddHBand="0" w:evenHBand="1" w:firstRowFirstColumn="0" w:firstRowLastColumn="0" w:lastRowFirstColumn="0" w:lastRowLastColumn="0"/>
        </w:trPr>
        <w:tc>
          <w:tcPr>
            <w:tcW w:w="985" w:type="dxa"/>
          </w:tcPr>
          <w:p w:rsidR="007353BC" w:rsidRPr="00FC50AD" w:rsidRDefault="007353BC" w:rsidP="00783383">
            <w:pPr>
              <w:spacing w:after="0" w:line="360" w:lineRule="auto"/>
              <w:rPr>
                <w:rFonts w:asciiTheme="minorHAnsi" w:hAnsiTheme="minorHAnsi" w:cs="Tahoma"/>
                <w:b/>
              </w:rPr>
            </w:pPr>
            <w:r w:rsidRPr="00FC50AD">
              <w:rPr>
                <w:rFonts w:asciiTheme="minorHAnsi" w:hAnsiTheme="minorHAnsi" w:cs="Tahoma"/>
                <w:b/>
              </w:rPr>
              <w:t>NFUN004</w:t>
            </w:r>
          </w:p>
        </w:tc>
        <w:tc>
          <w:tcPr>
            <w:tcW w:w="6877" w:type="dxa"/>
            <w:gridSpan w:val="2"/>
          </w:tcPr>
          <w:p w:rsidR="007353BC" w:rsidRPr="00FC50AD" w:rsidRDefault="007353BC" w:rsidP="005923F9">
            <w:pPr>
              <w:spacing w:after="0" w:line="240" w:lineRule="auto"/>
              <w:rPr>
                <w:rFonts w:asciiTheme="minorHAnsi" w:hAnsiTheme="minorHAnsi" w:cs="Tahoma"/>
              </w:rPr>
            </w:pPr>
            <w:r w:rsidRPr="00FC50AD">
              <w:rPr>
                <w:rFonts w:asciiTheme="minorHAnsi" w:hAnsiTheme="minorHAnsi" w:cs="Tahoma"/>
              </w:rPr>
              <w:t>The new form/application will protect saved data</w:t>
            </w:r>
          </w:p>
        </w:tc>
        <w:tc>
          <w:tcPr>
            <w:tcW w:w="1131" w:type="dxa"/>
            <w:gridSpan w:val="2"/>
          </w:tcPr>
          <w:p w:rsidR="007353BC" w:rsidRPr="00FC50AD" w:rsidRDefault="007353BC" w:rsidP="005923F9">
            <w:pPr>
              <w:spacing w:after="0" w:line="240" w:lineRule="auto"/>
              <w:rPr>
                <w:rFonts w:asciiTheme="minorHAnsi" w:hAnsiTheme="minorHAnsi" w:cs="Tahoma"/>
              </w:rPr>
            </w:pPr>
            <w:r w:rsidRPr="00FC50AD">
              <w:rPr>
                <w:rFonts w:asciiTheme="minorHAnsi" w:hAnsiTheme="minorHAnsi" w:cs="Tahoma"/>
              </w:rPr>
              <w:t>Must</w:t>
            </w:r>
          </w:p>
        </w:tc>
        <w:tc>
          <w:tcPr>
            <w:tcW w:w="1078" w:type="dxa"/>
          </w:tcPr>
          <w:p w:rsidR="007353BC" w:rsidRPr="00FC50AD" w:rsidRDefault="007353BC" w:rsidP="005923F9">
            <w:pPr>
              <w:spacing w:after="0" w:line="240" w:lineRule="auto"/>
              <w:rPr>
                <w:rFonts w:asciiTheme="minorHAnsi" w:hAnsiTheme="minorHAnsi" w:cs="Tahoma"/>
              </w:rPr>
            </w:pPr>
            <w:r w:rsidRPr="00FC50AD">
              <w:rPr>
                <w:rFonts w:asciiTheme="minorHAnsi" w:hAnsiTheme="minorHAnsi" w:cs="Tahoma"/>
              </w:rPr>
              <w:t>BR017</w:t>
            </w:r>
          </w:p>
        </w:tc>
      </w:tr>
      <w:tr w:rsidR="002A476E" w:rsidRPr="002407D2" w:rsidTr="00A73A66">
        <w:trPr>
          <w:cnfStyle w:val="000000100000" w:firstRow="0" w:lastRow="0" w:firstColumn="0" w:lastColumn="0" w:oddVBand="0" w:evenVBand="0" w:oddHBand="1" w:evenHBand="0" w:firstRowFirstColumn="0" w:firstRowLastColumn="0" w:lastRowFirstColumn="0" w:lastRowLastColumn="0"/>
        </w:trPr>
        <w:tc>
          <w:tcPr>
            <w:tcW w:w="985" w:type="dxa"/>
          </w:tcPr>
          <w:p w:rsidR="002A476E" w:rsidRPr="003666F6" w:rsidRDefault="002A476E" w:rsidP="00783383">
            <w:pPr>
              <w:spacing w:after="0" w:line="360" w:lineRule="auto"/>
              <w:rPr>
                <w:rFonts w:asciiTheme="minorHAnsi" w:hAnsiTheme="minorHAnsi" w:cs="Tahoma"/>
                <w:b/>
                <w:color w:val="FF0000"/>
              </w:rPr>
            </w:pPr>
            <w:r w:rsidRPr="003666F6">
              <w:rPr>
                <w:rFonts w:asciiTheme="minorHAnsi" w:hAnsiTheme="minorHAnsi" w:cs="Tahoma"/>
                <w:b/>
                <w:color w:val="FF0000"/>
              </w:rPr>
              <w:t>NFUN005</w:t>
            </w:r>
          </w:p>
        </w:tc>
        <w:tc>
          <w:tcPr>
            <w:tcW w:w="6877" w:type="dxa"/>
            <w:gridSpan w:val="2"/>
          </w:tcPr>
          <w:p w:rsidR="002A476E" w:rsidRPr="003666F6" w:rsidRDefault="002A476E" w:rsidP="002A476E">
            <w:pPr>
              <w:spacing w:after="0" w:line="240" w:lineRule="auto"/>
              <w:rPr>
                <w:rFonts w:asciiTheme="minorHAnsi" w:hAnsiTheme="minorHAnsi" w:cs="Tahoma"/>
                <w:color w:val="FF0000"/>
              </w:rPr>
            </w:pPr>
            <w:r w:rsidRPr="003666F6">
              <w:rPr>
                <w:rFonts w:asciiTheme="minorHAnsi" w:hAnsiTheme="minorHAnsi" w:cs="Tahoma"/>
                <w:color w:val="FF0000"/>
              </w:rPr>
              <w:t xml:space="preserve">The new form/application will be compatible with </w:t>
            </w:r>
            <w:r w:rsidRPr="003666F6">
              <w:rPr>
                <w:rFonts w:asciiTheme="minorHAnsi" w:hAnsiTheme="minorHAnsi" w:cs="Tahoma"/>
                <w:color w:val="FF0000"/>
                <w:lang w:val="en-US"/>
              </w:rPr>
              <w:t>FileNet</w:t>
            </w:r>
          </w:p>
        </w:tc>
        <w:tc>
          <w:tcPr>
            <w:tcW w:w="1131" w:type="dxa"/>
            <w:gridSpan w:val="2"/>
          </w:tcPr>
          <w:p w:rsidR="002A476E" w:rsidRPr="003666F6" w:rsidRDefault="002A476E" w:rsidP="005923F9">
            <w:pPr>
              <w:spacing w:after="0" w:line="240" w:lineRule="auto"/>
              <w:rPr>
                <w:rFonts w:asciiTheme="minorHAnsi" w:hAnsiTheme="minorHAnsi" w:cs="Tahoma"/>
                <w:color w:val="FF0000"/>
              </w:rPr>
            </w:pPr>
            <w:r w:rsidRPr="003666F6">
              <w:rPr>
                <w:rFonts w:asciiTheme="minorHAnsi" w:hAnsiTheme="minorHAnsi" w:cs="Tahoma"/>
                <w:color w:val="FF0000"/>
              </w:rPr>
              <w:t>Must</w:t>
            </w:r>
          </w:p>
        </w:tc>
        <w:tc>
          <w:tcPr>
            <w:tcW w:w="1078" w:type="dxa"/>
          </w:tcPr>
          <w:p w:rsidR="002A476E" w:rsidRPr="003666F6" w:rsidRDefault="002A476E" w:rsidP="005923F9">
            <w:pPr>
              <w:spacing w:after="0" w:line="240" w:lineRule="auto"/>
              <w:rPr>
                <w:rFonts w:asciiTheme="minorHAnsi" w:hAnsiTheme="minorHAnsi" w:cs="Tahoma"/>
                <w:color w:val="FF0000"/>
              </w:rPr>
            </w:pPr>
            <w:r w:rsidRPr="003666F6">
              <w:rPr>
                <w:rFonts w:asciiTheme="minorHAnsi" w:hAnsiTheme="minorHAnsi" w:cs="Tahoma"/>
                <w:color w:val="FF0000"/>
              </w:rPr>
              <w:t>BR026</w:t>
            </w:r>
          </w:p>
        </w:tc>
      </w:tr>
      <w:tr w:rsidR="002A476E" w:rsidRPr="002407D2" w:rsidTr="00A73A66">
        <w:trPr>
          <w:cnfStyle w:val="000000010000" w:firstRow="0" w:lastRow="0" w:firstColumn="0" w:lastColumn="0" w:oddVBand="0" w:evenVBand="0" w:oddHBand="0" w:evenHBand="1" w:firstRowFirstColumn="0" w:firstRowLastColumn="0" w:lastRowFirstColumn="0" w:lastRowLastColumn="0"/>
        </w:trPr>
        <w:tc>
          <w:tcPr>
            <w:tcW w:w="985" w:type="dxa"/>
          </w:tcPr>
          <w:p w:rsidR="002A476E" w:rsidRPr="003666F6" w:rsidRDefault="002A476E" w:rsidP="00783383">
            <w:pPr>
              <w:spacing w:after="0" w:line="360" w:lineRule="auto"/>
              <w:rPr>
                <w:rFonts w:asciiTheme="minorHAnsi" w:hAnsiTheme="minorHAnsi" w:cs="Tahoma"/>
                <w:b/>
                <w:color w:val="FF0000"/>
              </w:rPr>
            </w:pPr>
            <w:r w:rsidRPr="003666F6">
              <w:rPr>
                <w:rFonts w:asciiTheme="minorHAnsi" w:hAnsiTheme="minorHAnsi" w:cs="Tahoma"/>
                <w:b/>
                <w:color w:val="FF0000"/>
              </w:rPr>
              <w:t>NFUN006</w:t>
            </w:r>
          </w:p>
        </w:tc>
        <w:tc>
          <w:tcPr>
            <w:tcW w:w="6877" w:type="dxa"/>
            <w:gridSpan w:val="2"/>
          </w:tcPr>
          <w:p w:rsidR="002A476E" w:rsidRPr="003666F6" w:rsidRDefault="002A476E" w:rsidP="002A476E">
            <w:pPr>
              <w:spacing w:after="0" w:line="240" w:lineRule="auto"/>
              <w:rPr>
                <w:rFonts w:asciiTheme="minorHAnsi" w:hAnsiTheme="minorHAnsi" w:cs="Tahoma"/>
                <w:color w:val="FF0000"/>
              </w:rPr>
            </w:pPr>
            <w:r w:rsidRPr="003666F6">
              <w:rPr>
                <w:rFonts w:asciiTheme="minorHAnsi" w:hAnsiTheme="minorHAnsi" w:cs="Tahoma"/>
                <w:color w:val="FF0000"/>
              </w:rPr>
              <w:t xml:space="preserve">The new form/application will be compatible with </w:t>
            </w:r>
            <w:r w:rsidRPr="003666F6">
              <w:rPr>
                <w:rFonts w:asciiTheme="minorHAnsi" w:hAnsiTheme="minorHAnsi" w:cs="Tahoma"/>
                <w:color w:val="FF0000"/>
                <w:lang w:val="en-US"/>
              </w:rPr>
              <w:t>ServiceNow</w:t>
            </w:r>
          </w:p>
        </w:tc>
        <w:tc>
          <w:tcPr>
            <w:tcW w:w="1131" w:type="dxa"/>
            <w:gridSpan w:val="2"/>
          </w:tcPr>
          <w:p w:rsidR="002A476E" w:rsidRPr="003666F6" w:rsidRDefault="001128F6" w:rsidP="005923F9">
            <w:pPr>
              <w:spacing w:after="0" w:line="240" w:lineRule="auto"/>
              <w:rPr>
                <w:rFonts w:asciiTheme="minorHAnsi" w:hAnsiTheme="minorHAnsi" w:cs="Tahoma"/>
                <w:color w:val="FF0000"/>
              </w:rPr>
            </w:pPr>
            <w:r>
              <w:rPr>
                <w:rFonts w:asciiTheme="minorHAnsi" w:hAnsiTheme="minorHAnsi" w:cs="Tahoma"/>
                <w:color w:val="FF0000"/>
              </w:rPr>
              <w:t>Should</w:t>
            </w:r>
          </w:p>
        </w:tc>
        <w:tc>
          <w:tcPr>
            <w:tcW w:w="1078" w:type="dxa"/>
          </w:tcPr>
          <w:p w:rsidR="002A476E" w:rsidRPr="003666F6" w:rsidRDefault="002A476E" w:rsidP="005923F9">
            <w:pPr>
              <w:spacing w:after="0" w:line="240" w:lineRule="auto"/>
              <w:rPr>
                <w:rFonts w:asciiTheme="minorHAnsi" w:hAnsiTheme="minorHAnsi" w:cs="Tahoma"/>
                <w:color w:val="FF0000"/>
              </w:rPr>
            </w:pPr>
            <w:r w:rsidRPr="003666F6">
              <w:rPr>
                <w:rFonts w:asciiTheme="minorHAnsi" w:hAnsiTheme="minorHAnsi" w:cs="Tahoma"/>
                <w:color w:val="FF0000"/>
              </w:rPr>
              <w:t>BR027</w:t>
            </w:r>
          </w:p>
        </w:tc>
      </w:tr>
    </w:tbl>
    <w:p w:rsidR="00E907E0" w:rsidRPr="005923F9" w:rsidRDefault="00E907E0" w:rsidP="00972A83">
      <w:pPr>
        <w:pStyle w:val="Heading4"/>
        <w:numPr>
          <w:ilvl w:val="3"/>
          <w:numId w:val="9"/>
        </w:numPr>
        <w:spacing w:before="240" w:after="120"/>
        <w:rPr>
          <w:rFonts w:asciiTheme="minorHAnsi" w:hAnsiTheme="minorHAnsi"/>
          <w:sz w:val="32"/>
          <w:szCs w:val="32"/>
        </w:rPr>
      </w:pPr>
      <w:r w:rsidRPr="005923F9">
        <w:rPr>
          <w:rFonts w:asciiTheme="minorHAnsi" w:hAnsiTheme="minorHAnsi"/>
          <w:sz w:val="32"/>
          <w:szCs w:val="32"/>
        </w:rPr>
        <w:t>Service Level Requirements</w:t>
      </w:r>
      <w:bookmarkEnd w:id="90"/>
      <w:bookmarkEnd w:id="91"/>
    </w:p>
    <w:tbl>
      <w:tblPr>
        <w:tblStyle w:val="Corporate"/>
        <w:tblW w:w="0" w:type="auto"/>
        <w:tblLook w:val="0420" w:firstRow="1" w:lastRow="0" w:firstColumn="0" w:lastColumn="0" w:noHBand="0" w:noVBand="1"/>
      </w:tblPr>
      <w:tblGrid>
        <w:gridCol w:w="1169"/>
        <w:gridCol w:w="7118"/>
        <w:gridCol w:w="1784"/>
      </w:tblGrid>
      <w:tr w:rsidR="00E907E0" w:rsidRPr="002407D2" w:rsidTr="00FC50AD">
        <w:trPr>
          <w:cnfStyle w:val="100000000000" w:firstRow="1" w:lastRow="0" w:firstColumn="0" w:lastColumn="0" w:oddVBand="0" w:evenVBand="0" w:oddHBand="0" w:evenHBand="0" w:firstRowFirstColumn="0" w:firstRowLastColumn="0" w:lastRowFirstColumn="0" w:lastRowLastColumn="0"/>
          <w:trHeight w:val="417"/>
        </w:trPr>
        <w:tc>
          <w:tcPr>
            <w:tcW w:w="1169" w:type="dxa"/>
          </w:tcPr>
          <w:p w:rsidR="00E907E0" w:rsidRPr="002407D2" w:rsidRDefault="00E907E0" w:rsidP="00844101">
            <w:pPr>
              <w:spacing w:after="0" w:line="360" w:lineRule="auto"/>
              <w:rPr>
                <w:rFonts w:asciiTheme="minorHAnsi" w:hAnsiTheme="minorHAnsi" w:cs="Tahoma"/>
                <w:b w:val="0"/>
              </w:rPr>
            </w:pPr>
            <w:r w:rsidRPr="002407D2">
              <w:rPr>
                <w:rFonts w:asciiTheme="minorHAnsi" w:hAnsiTheme="minorHAnsi" w:cs="Tahoma"/>
                <w:b w:val="0"/>
              </w:rPr>
              <w:t>ID</w:t>
            </w:r>
          </w:p>
        </w:tc>
        <w:tc>
          <w:tcPr>
            <w:tcW w:w="7118" w:type="dxa"/>
          </w:tcPr>
          <w:p w:rsidR="00E907E0" w:rsidRPr="002407D2" w:rsidRDefault="00E907E0" w:rsidP="00844101">
            <w:pPr>
              <w:spacing w:after="0" w:line="360" w:lineRule="auto"/>
              <w:rPr>
                <w:rFonts w:asciiTheme="minorHAnsi" w:hAnsiTheme="minorHAnsi" w:cs="Tahoma"/>
                <w:b w:val="0"/>
              </w:rPr>
            </w:pPr>
            <w:r w:rsidRPr="002407D2">
              <w:rPr>
                <w:rFonts w:asciiTheme="minorHAnsi" w:hAnsiTheme="minorHAnsi" w:cs="Tahoma"/>
                <w:b w:val="0"/>
              </w:rPr>
              <w:t>Requirements Description</w:t>
            </w:r>
          </w:p>
        </w:tc>
        <w:tc>
          <w:tcPr>
            <w:tcW w:w="1784" w:type="dxa"/>
          </w:tcPr>
          <w:p w:rsidR="00E907E0" w:rsidRPr="002407D2" w:rsidRDefault="00E907E0" w:rsidP="00844101">
            <w:pPr>
              <w:spacing w:after="0" w:line="360" w:lineRule="auto"/>
              <w:rPr>
                <w:rFonts w:asciiTheme="minorHAnsi" w:hAnsiTheme="minorHAnsi" w:cs="Tahoma"/>
                <w:b w:val="0"/>
              </w:rPr>
            </w:pPr>
            <w:r w:rsidRPr="002407D2">
              <w:rPr>
                <w:rFonts w:asciiTheme="minorHAnsi" w:hAnsiTheme="minorHAnsi" w:cs="Tahoma"/>
                <w:b w:val="0"/>
              </w:rPr>
              <w:t>Priority</w:t>
            </w:r>
          </w:p>
        </w:tc>
      </w:tr>
      <w:tr w:rsidR="00E907E0" w:rsidRPr="002407D2" w:rsidTr="00FC50AD">
        <w:trPr>
          <w:cnfStyle w:val="000000100000" w:firstRow="0" w:lastRow="0" w:firstColumn="0" w:lastColumn="0" w:oddVBand="0" w:evenVBand="0" w:oddHBand="1" w:evenHBand="0" w:firstRowFirstColumn="0" w:firstRowLastColumn="0" w:lastRowFirstColumn="0" w:lastRowLastColumn="0"/>
          <w:trHeight w:val="431"/>
        </w:trPr>
        <w:tc>
          <w:tcPr>
            <w:tcW w:w="1169" w:type="dxa"/>
          </w:tcPr>
          <w:p w:rsidR="00E907E0" w:rsidRPr="002407D2" w:rsidRDefault="00E907E0" w:rsidP="00844101">
            <w:pPr>
              <w:spacing w:after="0" w:line="360" w:lineRule="auto"/>
              <w:rPr>
                <w:rFonts w:asciiTheme="minorHAnsi" w:hAnsiTheme="minorHAnsi" w:cs="Tahoma"/>
              </w:rPr>
            </w:pPr>
          </w:p>
        </w:tc>
        <w:tc>
          <w:tcPr>
            <w:tcW w:w="7118" w:type="dxa"/>
          </w:tcPr>
          <w:p w:rsidR="00E907E0" w:rsidRPr="002407D2" w:rsidRDefault="00CC28B8" w:rsidP="00844101">
            <w:pPr>
              <w:spacing w:after="0" w:line="360" w:lineRule="auto"/>
              <w:rPr>
                <w:rFonts w:asciiTheme="minorHAnsi" w:hAnsiTheme="minorHAnsi" w:cs="Tahoma"/>
              </w:rPr>
            </w:pPr>
            <w:r w:rsidRPr="002407D2">
              <w:rPr>
                <w:rFonts w:asciiTheme="minorHAnsi" w:hAnsiTheme="minorHAnsi" w:cs="Tahoma"/>
              </w:rPr>
              <w:t>N/A</w:t>
            </w:r>
          </w:p>
        </w:tc>
        <w:tc>
          <w:tcPr>
            <w:tcW w:w="1784" w:type="dxa"/>
          </w:tcPr>
          <w:p w:rsidR="00E907E0" w:rsidRPr="002407D2" w:rsidRDefault="00E907E0" w:rsidP="00844101">
            <w:pPr>
              <w:spacing w:after="0" w:line="360" w:lineRule="auto"/>
              <w:rPr>
                <w:rFonts w:asciiTheme="minorHAnsi" w:hAnsiTheme="minorHAnsi" w:cs="Tahoma"/>
              </w:rPr>
            </w:pPr>
          </w:p>
        </w:tc>
      </w:tr>
    </w:tbl>
    <w:p w:rsidR="00E907E0" w:rsidRPr="002407D2" w:rsidRDefault="00E907E0" w:rsidP="00972A83">
      <w:pPr>
        <w:pStyle w:val="Heading2"/>
        <w:keepNext/>
        <w:keepLines/>
        <w:numPr>
          <w:ilvl w:val="1"/>
          <w:numId w:val="9"/>
        </w:numPr>
        <w:spacing w:before="240" w:after="120" w:line="276" w:lineRule="auto"/>
        <w:rPr>
          <w:rFonts w:asciiTheme="minorHAnsi" w:hAnsiTheme="minorHAnsi"/>
        </w:rPr>
      </w:pPr>
      <w:bookmarkStart w:id="92" w:name="_Toc513790419"/>
      <w:r w:rsidRPr="002407D2">
        <w:rPr>
          <w:rFonts w:asciiTheme="minorHAnsi" w:hAnsiTheme="minorHAnsi"/>
        </w:rPr>
        <w:t>Transition Requirements</w:t>
      </w:r>
      <w:bookmarkEnd w:id="92"/>
    </w:p>
    <w:tbl>
      <w:tblPr>
        <w:tblStyle w:val="Corporate"/>
        <w:tblW w:w="0" w:type="auto"/>
        <w:tblLook w:val="0420" w:firstRow="1" w:lastRow="0" w:firstColumn="0" w:lastColumn="0" w:noHBand="0" w:noVBand="1"/>
      </w:tblPr>
      <w:tblGrid>
        <w:gridCol w:w="1174"/>
        <w:gridCol w:w="7146"/>
        <w:gridCol w:w="1791"/>
      </w:tblGrid>
      <w:tr w:rsidR="00E907E0" w:rsidRPr="002407D2" w:rsidTr="00FC50AD">
        <w:trPr>
          <w:cnfStyle w:val="100000000000" w:firstRow="1" w:lastRow="0" w:firstColumn="0" w:lastColumn="0" w:oddVBand="0" w:evenVBand="0" w:oddHBand="0" w:evenHBand="0" w:firstRowFirstColumn="0" w:firstRowLastColumn="0" w:lastRowFirstColumn="0" w:lastRowLastColumn="0"/>
          <w:trHeight w:val="422"/>
        </w:trPr>
        <w:tc>
          <w:tcPr>
            <w:tcW w:w="1174" w:type="dxa"/>
          </w:tcPr>
          <w:p w:rsidR="00E907E0" w:rsidRPr="002407D2" w:rsidRDefault="00E907E0" w:rsidP="00844101">
            <w:pPr>
              <w:spacing w:after="0" w:line="360" w:lineRule="auto"/>
              <w:rPr>
                <w:rFonts w:asciiTheme="minorHAnsi" w:hAnsiTheme="minorHAnsi" w:cs="Tahoma"/>
                <w:b w:val="0"/>
              </w:rPr>
            </w:pPr>
            <w:r w:rsidRPr="002407D2">
              <w:rPr>
                <w:rFonts w:asciiTheme="minorHAnsi" w:hAnsiTheme="minorHAnsi" w:cs="Tahoma"/>
                <w:b w:val="0"/>
              </w:rPr>
              <w:t>ID</w:t>
            </w:r>
          </w:p>
        </w:tc>
        <w:tc>
          <w:tcPr>
            <w:tcW w:w="7146" w:type="dxa"/>
          </w:tcPr>
          <w:p w:rsidR="00E907E0" w:rsidRPr="002407D2" w:rsidRDefault="00E907E0" w:rsidP="00844101">
            <w:pPr>
              <w:spacing w:after="0" w:line="360" w:lineRule="auto"/>
              <w:rPr>
                <w:rFonts w:asciiTheme="minorHAnsi" w:hAnsiTheme="minorHAnsi" w:cs="Tahoma"/>
                <w:b w:val="0"/>
              </w:rPr>
            </w:pPr>
            <w:r w:rsidRPr="002407D2">
              <w:rPr>
                <w:rFonts w:asciiTheme="minorHAnsi" w:hAnsiTheme="minorHAnsi" w:cs="Tahoma"/>
                <w:b w:val="0"/>
              </w:rPr>
              <w:t>Requirements Description</w:t>
            </w:r>
          </w:p>
        </w:tc>
        <w:tc>
          <w:tcPr>
            <w:tcW w:w="1791" w:type="dxa"/>
          </w:tcPr>
          <w:p w:rsidR="00E907E0" w:rsidRPr="002407D2" w:rsidRDefault="00E907E0" w:rsidP="00844101">
            <w:pPr>
              <w:spacing w:after="0" w:line="360" w:lineRule="auto"/>
              <w:rPr>
                <w:rFonts w:asciiTheme="minorHAnsi" w:hAnsiTheme="minorHAnsi" w:cs="Tahoma"/>
                <w:b w:val="0"/>
              </w:rPr>
            </w:pPr>
            <w:r w:rsidRPr="002407D2">
              <w:rPr>
                <w:rFonts w:asciiTheme="minorHAnsi" w:hAnsiTheme="minorHAnsi" w:cs="Tahoma"/>
                <w:b w:val="0"/>
              </w:rPr>
              <w:t>Priority</w:t>
            </w:r>
          </w:p>
        </w:tc>
      </w:tr>
      <w:tr w:rsidR="00E907E0" w:rsidRPr="002407D2" w:rsidTr="00FC50AD">
        <w:trPr>
          <w:cnfStyle w:val="000000100000" w:firstRow="0" w:lastRow="0" w:firstColumn="0" w:lastColumn="0" w:oddVBand="0" w:evenVBand="0" w:oddHBand="1" w:evenHBand="0" w:firstRowFirstColumn="0" w:firstRowLastColumn="0" w:lastRowFirstColumn="0" w:lastRowLastColumn="0"/>
          <w:trHeight w:val="578"/>
        </w:trPr>
        <w:tc>
          <w:tcPr>
            <w:tcW w:w="1174" w:type="dxa"/>
          </w:tcPr>
          <w:p w:rsidR="00E907E0" w:rsidRPr="00FC50AD" w:rsidRDefault="007353BC" w:rsidP="00844101">
            <w:pPr>
              <w:spacing w:after="0" w:line="360" w:lineRule="auto"/>
              <w:rPr>
                <w:rFonts w:asciiTheme="minorHAnsi" w:hAnsiTheme="minorHAnsi" w:cs="Tahoma"/>
                <w:b/>
              </w:rPr>
            </w:pPr>
            <w:r w:rsidRPr="00FC50AD">
              <w:rPr>
                <w:rFonts w:asciiTheme="minorHAnsi" w:hAnsiTheme="minorHAnsi" w:cs="Tahoma"/>
                <w:b/>
              </w:rPr>
              <w:t>TRAIN001</w:t>
            </w:r>
          </w:p>
        </w:tc>
        <w:tc>
          <w:tcPr>
            <w:tcW w:w="7146" w:type="dxa"/>
          </w:tcPr>
          <w:p w:rsidR="00E907E0" w:rsidRPr="002407D2" w:rsidRDefault="00EC40E2" w:rsidP="00FC50AD">
            <w:pPr>
              <w:spacing w:after="0" w:line="240" w:lineRule="auto"/>
              <w:rPr>
                <w:rFonts w:asciiTheme="minorHAnsi" w:hAnsiTheme="minorHAnsi" w:cs="Tahoma"/>
              </w:rPr>
            </w:pPr>
            <w:r w:rsidRPr="002407D2">
              <w:rPr>
                <w:rFonts w:asciiTheme="minorHAnsi" w:hAnsiTheme="minorHAnsi" w:cs="Tahoma"/>
              </w:rPr>
              <w:t>This initiative has partnered with Learning and Development to generate and perform training.</w:t>
            </w:r>
          </w:p>
        </w:tc>
        <w:tc>
          <w:tcPr>
            <w:tcW w:w="1791" w:type="dxa"/>
          </w:tcPr>
          <w:p w:rsidR="00E907E0" w:rsidRPr="002407D2" w:rsidRDefault="00EC40E2" w:rsidP="00844101">
            <w:pPr>
              <w:spacing w:after="0" w:line="360" w:lineRule="auto"/>
              <w:rPr>
                <w:rFonts w:asciiTheme="minorHAnsi" w:hAnsiTheme="minorHAnsi" w:cs="Tahoma"/>
              </w:rPr>
            </w:pPr>
            <w:r w:rsidRPr="002407D2">
              <w:rPr>
                <w:rFonts w:asciiTheme="minorHAnsi" w:hAnsiTheme="minorHAnsi" w:cs="Tahoma"/>
              </w:rPr>
              <w:t>Must</w:t>
            </w:r>
          </w:p>
        </w:tc>
      </w:tr>
      <w:tr w:rsidR="00E907E0" w:rsidRPr="002407D2" w:rsidTr="00FC50AD">
        <w:trPr>
          <w:cnfStyle w:val="000000010000" w:firstRow="0" w:lastRow="0" w:firstColumn="0" w:lastColumn="0" w:oddVBand="0" w:evenVBand="0" w:oddHBand="0" w:evenHBand="1" w:firstRowFirstColumn="0" w:firstRowLastColumn="0" w:lastRowFirstColumn="0" w:lastRowLastColumn="0"/>
          <w:trHeight w:val="578"/>
        </w:trPr>
        <w:tc>
          <w:tcPr>
            <w:tcW w:w="1174" w:type="dxa"/>
          </w:tcPr>
          <w:p w:rsidR="00E907E0" w:rsidRPr="00FC50AD" w:rsidRDefault="00EC40E2" w:rsidP="00844101">
            <w:pPr>
              <w:spacing w:after="0" w:line="360" w:lineRule="auto"/>
              <w:rPr>
                <w:rFonts w:asciiTheme="minorHAnsi" w:hAnsiTheme="minorHAnsi" w:cs="Tahoma"/>
                <w:b/>
              </w:rPr>
            </w:pPr>
            <w:r w:rsidRPr="00FC50AD">
              <w:rPr>
                <w:rFonts w:asciiTheme="minorHAnsi" w:hAnsiTheme="minorHAnsi" w:cs="Tahoma"/>
                <w:b/>
              </w:rPr>
              <w:t>OCM001</w:t>
            </w:r>
          </w:p>
        </w:tc>
        <w:tc>
          <w:tcPr>
            <w:tcW w:w="7146" w:type="dxa"/>
          </w:tcPr>
          <w:p w:rsidR="00E907E0" w:rsidRPr="002407D2" w:rsidRDefault="0021120D" w:rsidP="00FC50AD">
            <w:pPr>
              <w:spacing w:after="0" w:line="240" w:lineRule="auto"/>
              <w:rPr>
                <w:rFonts w:asciiTheme="minorHAnsi" w:hAnsiTheme="minorHAnsi" w:cs="Tahoma"/>
              </w:rPr>
            </w:pPr>
            <w:r w:rsidRPr="002407D2">
              <w:rPr>
                <w:rFonts w:asciiTheme="minorHAnsi" w:hAnsiTheme="minorHAnsi" w:cs="Tahoma"/>
              </w:rPr>
              <w:t>This initiative has partnered with OCM to facilitate the OCM communications</w:t>
            </w:r>
          </w:p>
        </w:tc>
        <w:tc>
          <w:tcPr>
            <w:tcW w:w="1791" w:type="dxa"/>
          </w:tcPr>
          <w:p w:rsidR="00E907E0" w:rsidRPr="002407D2" w:rsidRDefault="0021120D" w:rsidP="00844101">
            <w:pPr>
              <w:spacing w:after="0" w:line="360" w:lineRule="auto"/>
              <w:rPr>
                <w:rFonts w:asciiTheme="minorHAnsi" w:hAnsiTheme="minorHAnsi" w:cs="Tahoma"/>
              </w:rPr>
            </w:pPr>
            <w:r w:rsidRPr="002407D2">
              <w:rPr>
                <w:rFonts w:asciiTheme="minorHAnsi" w:hAnsiTheme="minorHAnsi" w:cs="Tahoma"/>
              </w:rPr>
              <w:t>Must</w:t>
            </w:r>
          </w:p>
        </w:tc>
      </w:tr>
    </w:tbl>
    <w:p w:rsidR="00E907E0" w:rsidRPr="00E70164" w:rsidRDefault="00E907E0" w:rsidP="00E70164">
      <w:pPr>
        <w:pStyle w:val="Heading1"/>
      </w:pPr>
      <w:bookmarkStart w:id="93" w:name="_Toc290994539"/>
      <w:bookmarkStart w:id="94" w:name="_Toc513790420"/>
      <w:r w:rsidRPr="00E70164">
        <w:t>Assumptions, Dependencies and Constraints</w:t>
      </w:r>
      <w:bookmarkEnd w:id="93"/>
      <w:bookmarkEnd w:id="94"/>
    </w:p>
    <w:p w:rsidR="00E907E0" w:rsidRDefault="00E907E0" w:rsidP="00972A83">
      <w:pPr>
        <w:pStyle w:val="Heading2"/>
        <w:keepNext/>
        <w:keepLines/>
        <w:numPr>
          <w:ilvl w:val="1"/>
          <w:numId w:val="9"/>
        </w:numPr>
        <w:spacing w:before="240" w:after="120" w:line="276" w:lineRule="auto"/>
        <w:rPr>
          <w:rFonts w:asciiTheme="minorHAnsi" w:hAnsiTheme="minorHAnsi"/>
        </w:rPr>
      </w:pPr>
      <w:bookmarkStart w:id="95" w:name="_Toc290994540"/>
      <w:bookmarkStart w:id="96" w:name="_Toc513790421"/>
      <w:r w:rsidRPr="002407D2">
        <w:rPr>
          <w:rFonts w:asciiTheme="minorHAnsi" w:hAnsiTheme="minorHAnsi"/>
        </w:rPr>
        <w:t>Assumptions</w:t>
      </w:r>
      <w:bookmarkEnd w:id="95"/>
      <w:bookmarkEnd w:id="96"/>
    </w:p>
    <w:p w:rsidR="008D369E" w:rsidRPr="005923F9" w:rsidRDefault="008D369E" w:rsidP="00FC50AD">
      <w:pPr>
        <w:pStyle w:val="CWBNormal"/>
        <w:spacing w:after="240"/>
        <w:rPr>
          <w:sz w:val="22"/>
        </w:rPr>
      </w:pPr>
      <w:r w:rsidRPr="005923F9">
        <w:rPr>
          <w:sz w:val="22"/>
        </w:rPr>
        <w:t>The following assumptions have been made regarding this project. Each assumption is an ‘educated guess’, a likely condition, circumstance or event, presumed known and true in the absence of absolute certainty. Assumptions are made to fill knowledge gaps; they may later prove to be incorrect but could have a significant impact on the project\initiative.</w:t>
      </w:r>
    </w:p>
    <w:tbl>
      <w:tblPr>
        <w:tblStyle w:val="Corporate"/>
        <w:tblW w:w="0" w:type="auto"/>
        <w:tblLook w:val="0420" w:firstRow="1" w:lastRow="0" w:firstColumn="0" w:lastColumn="0" w:noHBand="0" w:noVBand="1"/>
      </w:tblPr>
      <w:tblGrid>
        <w:gridCol w:w="1028"/>
        <w:gridCol w:w="6259"/>
        <w:gridCol w:w="2694"/>
      </w:tblGrid>
      <w:tr w:rsidR="007371A6" w:rsidRPr="002407D2" w:rsidTr="006471FB">
        <w:trPr>
          <w:cnfStyle w:val="100000000000" w:firstRow="1" w:lastRow="0" w:firstColumn="0" w:lastColumn="0" w:oddVBand="0" w:evenVBand="0" w:oddHBand="0" w:evenHBand="0" w:firstRowFirstColumn="0" w:firstRowLastColumn="0" w:lastRowFirstColumn="0" w:lastRowLastColumn="0"/>
        </w:trPr>
        <w:tc>
          <w:tcPr>
            <w:tcW w:w="1028" w:type="dxa"/>
          </w:tcPr>
          <w:p w:rsidR="007371A6" w:rsidRPr="009F15EB" w:rsidRDefault="007371A6" w:rsidP="006471FB">
            <w:pPr>
              <w:spacing w:after="0" w:line="360" w:lineRule="auto"/>
              <w:ind w:left="-209" w:firstLine="209"/>
              <w:rPr>
                <w:rFonts w:asciiTheme="minorHAnsi" w:hAnsiTheme="minorHAnsi" w:cs="Tahoma"/>
                <w:b w:val="0"/>
              </w:rPr>
            </w:pPr>
            <w:r w:rsidRPr="009F15EB">
              <w:rPr>
                <w:rFonts w:asciiTheme="minorHAnsi" w:hAnsiTheme="minorHAnsi" w:cs="Tahoma"/>
                <w:b w:val="0"/>
              </w:rPr>
              <w:t>Ref</w:t>
            </w:r>
          </w:p>
        </w:tc>
        <w:tc>
          <w:tcPr>
            <w:tcW w:w="6259" w:type="dxa"/>
          </w:tcPr>
          <w:p w:rsidR="007371A6" w:rsidRPr="009F15EB" w:rsidRDefault="007371A6" w:rsidP="006471FB">
            <w:pPr>
              <w:spacing w:after="0" w:line="360" w:lineRule="auto"/>
              <w:ind w:left="-209" w:firstLine="209"/>
              <w:rPr>
                <w:rFonts w:asciiTheme="minorHAnsi" w:hAnsiTheme="minorHAnsi" w:cs="Tahoma"/>
                <w:b w:val="0"/>
              </w:rPr>
            </w:pPr>
            <w:r w:rsidRPr="009F15EB">
              <w:rPr>
                <w:rFonts w:asciiTheme="minorHAnsi" w:hAnsiTheme="minorHAnsi" w:cs="Tahoma"/>
                <w:b w:val="0"/>
              </w:rPr>
              <w:t>Assumption</w:t>
            </w:r>
          </w:p>
        </w:tc>
        <w:tc>
          <w:tcPr>
            <w:tcW w:w="2694" w:type="dxa"/>
          </w:tcPr>
          <w:p w:rsidR="007371A6" w:rsidRPr="009F15EB" w:rsidRDefault="007371A6" w:rsidP="006471FB">
            <w:pPr>
              <w:spacing w:after="0" w:line="360" w:lineRule="auto"/>
              <w:ind w:left="-209" w:firstLine="209"/>
              <w:rPr>
                <w:rFonts w:asciiTheme="minorHAnsi" w:hAnsiTheme="minorHAnsi" w:cs="Tahoma"/>
                <w:b w:val="0"/>
              </w:rPr>
            </w:pPr>
            <w:r w:rsidRPr="009F15EB">
              <w:rPr>
                <w:rFonts w:asciiTheme="minorHAnsi" w:hAnsiTheme="minorHAnsi" w:cs="Tahoma"/>
                <w:b w:val="0"/>
              </w:rPr>
              <w:t>Impact</w:t>
            </w:r>
          </w:p>
        </w:tc>
      </w:tr>
      <w:tr w:rsidR="007371A6" w:rsidRPr="002407D2" w:rsidTr="006471FB">
        <w:trPr>
          <w:cnfStyle w:val="000000100000" w:firstRow="0" w:lastRow="0" w:firstColumn="0" w:lastColumn="0" w:oddVBand="0" w:evenVBand="0" w:oddHBand="1" w:evenHBand="0" w:firstRowFirstColumn="0" w:firstRowLastColumn="0" w:lastRowFirstColumn="0" w:lastRowLastColumn="0"/>
        </w:trPr>
        <w:tc>
          <w:tcPr>
            <w:tcW w:w="1028" w:type="dxa"/>
          </w:tcPr>
          <w:p w:rsidR="007371A6" w:rsidRPr="002407D2" w:rsidRDefault="007371A6" w:rsidP="006471FB">
            <w:pPr>
              <w:spacing w:after="0" w:line="360" w:lineRule="auto"/>
              <w:ind w:left="-209" w:firstLine="209"/>
              <w:rPr>
                <w:rFonts w:asciiTheme="minorHAnsi" w:hAnsiTheme="minorHAnsi" w:cs="Tahoma"/>
                <w:sz w:val="18"/>
              </w:rPr>
            </w:pPr>
          </w:p>
        </w:tc>
        <w:tc>
          <w:tcPr>
            <w:tcW w:w="6259" w:type="dxa"/>
          </w:tcPr>
          <w:p w:rsidR="007371A6" w:rsidRPr="002407D2" w:rsidRDefault="00080E35" w:rsidP="006471FB">
            <w:pPr>
              <w:spacing w:after="0" w:line="360" w:lineRule="auto"/>
              <w:ind w:left="-209" w:firstLine="209"/>
              <w:rPr>
                <w:rFonts w:asciiTheme="minorHAnsi" w:hAnsiTheme="minorHAnsi" w:cs="Tahoma"/>
                <w:sz w:val="18"/>
              </w:rPr>
            </w:pPr>
            <w:r>
              <w:rPr>
                <w:rFonts w:asciiTheme="minorHAnsi" w:hAnsiTheme="minorHAnsi" w:cs="Tahoma"/>
                <w:sz w:val="18"/>
              </w:rPr>
              <w:t>N/A</w:t>
            </w:r>
          </w:p>
        </w:tc>
        <w:tc>
          <w:tcPr>
            <w:tcW w:w="2694" w:type="dxa"/>
          </w:tcPr>
          <w:p w:rsidR="007371A6" w:rsidRPr="002407D2" w:rsidRDefault="007371A6" w:rsidP="006471FB">
            <w:pPr>
              <w:spacing w:after="0" w:line="360" w:lineRule="auto"/>
              <w:ind w:left="-209" w:firstLine="209"/>
              <w:rPr>
                <w:rFonts w:asciiTheme="minorHAnsi" w:hAnsiTheme="minorHAnsi" w:cs="Tahoma"/>
                <w:sz w:val="18"/>
              </w:rPr>
            </w:pPr>
          </w:p>
        </w:tc>
      </w:tr>
      <w:tr w:rsidR="007371A6" w:rsidRPr="002407D2" w:rsidTr="006471FB">
        <w:trPr>
          <w:cnfStyle w:val="000000010000" w:firstRow="0" w:lastRow="0" w:firstColumn="0" w:lastColumn="0" w:oddVBand="0" w:evenVBand="0" w:oddHBand="0" w:evenHBand="1" w:firstRowFirstColumn="0" w:firstRowLastColumn="0" w:lastRowFirstColumn="0" w:lastRowLastColumn="0"/>
        </w:trPr>
        <w:tc>
          <w:tcPr>
            <w:tcW w:w="1028" w:type="dxa"/>
          </w:tcPr>
          <w:p w:rsidR="007371A6" w:rsidRPr="002407D2" w:rsidRDefault="007371A6" w:rsidP="006471FB">
            <w:pPr>
              <w:spacing w:after="0" w:line="360" w:lineRule="auto"/>
              <w:ind w:left="-209" w:firstLine="209"/>
              <w:rPr>
                <w:rFonts w:asciiTheme="minorHAnsi" w:hAnsiTheme="minorHAnsi" w:cs="Tahoma"/>
                <w:sz w:val="18"/>
              </w:rPr>
            </w:pPr>
          </w:p>
        </w:tc>
        <w:tc>
          <w:tcPr>
            <w:tcW w:w="6259" w:type="dxa"/>
          </w:tcPr>
          <w:p w:rsidR="007371A6" w:rsidRPr="002407D2" w:rsidRDefault="007371A6" w:rsidP="006471FB">
            <w:pPr>
              <w:spacing w:after="0" w:line="360" w:lineRule="auto"/>
              <w:ind w:left="-209" w:firstLine="209"/>
              <w:rPr>
                <w:rFonts w:asciiTheme="minorHAnsi" w:hAnsiTheme="minorHAnsi" w:cs="Tahoma"/>
                <w:sz w:val="18"/>
              </w:rPr>
            </w:pPr>
          </w:p>
        </w:tc>
        <w:tc>
          <w:tcPr>
            <w:tcW w:w="2694" w:type="dxa"/>
          </w:tcPr>
          <w:p w:rsidR="007371A6" w:rsidRPr="002407D2" w:rsidRDefault="007371A6" w:rsidP="006471FB">
            <w:pPr>
              <w:spacing w:after="0" w:line="360" w:lineRule="auto"/>
              <w:ind w:left="-209" w:firstLine="209"/>
              <w:rPr>
                <w:rFonts w:asciiTheme="minorHAnsi" w:hAnsiTheme="minorHAnsi" w:cs="Tahoma"/>
                <w:sz w:val="18"/>
              </w:rPr>
            </w:pPr>
          </w:p>
        </w:tc>
      </w:tr>
    </w:tbl>
    <w:p w:rsidR="00E907E0" w:rsidRDefault="00E907E0" w:rsidP="00972A83">
      <w:pPr>
        <w:pStyle w:val="Heading2"/>
        <w:keepNext/>
        <w:keepLines/>
        <w:numPr>
          <w:ilvl w:val="1"/>
          <w:numId w:val="9"/>
        </w:numPr>
        <w:spacing w:before="240" w:after="120" w:line="276" w:lineRule="auto"/>
        <w:rPr>
          <w:rFonts w:asciiTheme="minorHAnsi" w:hAnsiTheme="minorHAnsi"/>
        </w:rPr>
      </w:pPr>
      <w:bookmarkStart w:id="97" w:name="_Toc290994541"/>
      <w:bookmarkStart w:id="98" w:name="_Toc513790422"/>
      <w:r w:rsidRPr="002407D2">
        <w:rPr>
          <w:rFonts w:asciiTheme="minorHAnsi" w:hAnsiTheme="minorHAnsi"/>
        </w:rPr>
        <w:t>Dependencies</w:t>
      </w:r>
      <w:bookmarkEnd w:id="97"/>
      <w:bookmarkEnd w:id="98"/>
    </w:p>
    <w:p w:rsidR="008D369E" w:rsidRPr="005923F9" w:rsidRDefault="008D369E" w:rsidP="00FC50AD">
      <w:pPr>
        <w:pStyle w:val="CWBNormal"/>
        <w:spacing w:after="240"/>
        <w:rPr>
          <w:sz w:val="22"/>
        </w:rPr>
      </w:pPr>
      <w:r w:rsidRPr="005923F9">
        <w:rPr>
          <w:sz w:val="22"/>
        </w:rPr>
        <w:t>The following list of business related dependencies have been identified during the requirements development effort. Dependencies may include the availability of resources, business processes, regulatory approvals, roadmaps, etc. Of particular importance are the dependencies on the availability of stakeholders and users, and conformance to approval a</w:t>
      </w:r>
      <w:r w:rsidR="00FC50AD" w:rsidRPr="005923F9">
        <w:rPr>
          <w:sz w:val="22"/>
        </w:rPr>
        <w:t>nd change management processes.</w:t>
      </w:r>
    </w:p>
    <w:tbl>
      <w:tblPr>
        <w:tblStyle w:val="Corporate"/>
        <w:tblW w:w="0" w:type="auto"/>
        <w:tblLook w:val="0420" w:firstRow="1" w:lastRow="0" w:firstColumn="0" w:lastColumn="0" w:noHBand="0" w:noVBand="1"/>
      </w:tblPr>
      <w:tblGrid>
        <w:gridCol w:w="1028"/>
        <w:gridCol w:w="6259"/>
        <w:gridCol w:w="2694"/>
      </w:tblGrid>
      <w:tr w:rsidR="007371A6" w:rsidRPr="002407D2" w:rsidTr="006471FB">
        <w:trPr>
          <w:cnfStyle w:val="100000000000" w:firstRow="1" w:lastRow="0" w:firstColumn="0" w:lastColumn="0" w:oddVBand="0" w:evenVBand="0" w:oddHBand="0" w:evenHBand="0" w:firstRowFirstColumn="0" w:firstRowLastColumn="0" w:lastRowFirstColumn="0" w:lastRowLastColumn="0"/>
        </w:trPr>
        <w:tc>
          <w:tcPr>
            <w:tcW w:w="1028" w:type="dxa"/>
          </w:tcPr>
          <w:p w:rsidR="007371A6" w:rsidRPr="009F15EB" w:rsidRDefault="007371A6" w:rsidP="00BD3C2A">
            <w:pPr>
              <w:spacing w:after="0" w:line="360" w:lineRule="auto"/>
              <w:rPr>
                <w:rFonts w:asciiTheme="minorHAnsi" w:hAnsiTheme="minorHAnsi" w:cs="Tahoma"/>
                <w:b w:val="0"/>
              </w:rPr>
            </w:pPr>
            <w:r w:rsidRPr="009F15EB">
              <w:rPr>
                <w:rFonts w:asciiTheme="minorHAnsi" w:hAnsiTheme="minorHAnsi" w:cs="Tahoma"/>
                <w:b w:val="0"/>
              </w:rPr>
              <w:t>Ref</w:t>
            </w:r>
          </w:p>
        </w:tc>
        <w:tc>
          <w:tcPr>
            <w:tcW w:w="6259" w:type="dxa"/>
          </w:tcPr>
          <w:p w:rsidR="007371A6" w:rsidRPr="009F15EB" w:rsidRDefault="007371A6" w:rsidP="00BD3C2A">
            <w:pPr>
              <w:spacing w:after="0" w:line="360" w:lineRule="auto"/>
              <w:rPr>
                <w:rFonts w:asciiTheme="minorHAnsi" w:hAnsiTheme="minorHAnsi" w:cs="Tahoma"/>
                <w:b w:val="0"/>
              </w:rPr>
            </w:pPr>
            <w:r w:rsidRPr="009F15EB">
              <w:rPr>
                <w:rFonts w:asciiTheme="minorHAnsi" w:hAnsiTheme="minorHAnsi" w:cs="Tahoma"/>
                <w:b w:val="0"/>
              </w:rPr>
              <w:t>Dependency</w:t>
            </w:r>
          </w:p>
        </w:tc>
        <w:tc>
          <w:tcPr>
            <w:tcW w:w="2694" w:type="dxa"/>
          </w:tcPr>
          <w:p w:rsidR="007371A6" w:rsidRPr="009F15EB" w:rsidRDefault="007371A6" w:rsidP="00BD3C2A">
            <w:pPr>
              <w:spacing w:after="0" w:line="360" w:lineRule="auto"/>
              <w:rPr>
                <w:rFonts w:asciiTheme="minorHAnsi" w:hAnsiTheme="minorHAnsi" w:cs="Tahoma"/>
                <w:b w:val="0"/>
              </w:rPr>
            </w:pPr>
            <w:r w:rsidRPr="009F15EB">
              <w:rPr>
                <w:rFonts w:asciiTheme="minorHAnsi" w:hAnsiTheme="minorHAnsi" w:cs="Tahoma"/>
                <w:b w:val="0"/>
              </w:rPr>
              <w:t>Comments</w:t>
            </w:r>
          </w:p>
        </w:tc>
      </w:tr>
      <w:tr w:rsidR="007371A6" w:rsidRPr="002407D2" w:rsidTr="006471FB">
        <w:trPr>
          <w:cnfStyle w:val="000000100000" w:firstRow="0" w:lastRow="0" w:firstColumn="0" w:lastColumn="0" w:oddVBand="0" w:evenVBand="0" w:oddHBand="1" w:evenHBand="0" w:firstRowFirstColumn="0" w:firstRowLastColumn="0" w:lastRowFirstColumn="0" w:lastRowLastColumn="0"/>
        </w:trPr>
        <w:tc>
          <w:tcPr>
            <w:tcW w:w="1028" w:type="dxa"/>
          </w:tcPr>
          <w:p w:rsidR="007371A6" w:rsidRPr="005923F9" w:rsidRDefault="006471FB" w:rsidP="005923F9">
            <w:pPr>
              <w:spacing w:after="0" w:line="240" w:lineRule="auto"/>
              <w:rPr>
                <w:rFonts w:asciiTheme="minorHAnsi" w:hAnsiTheme="minorHAnsi" w:cs="Tahoma"/>
                <w:b/>
              </w:rPr>
            </w:pPr>
            <w:r w:rsidRPr="005923F9">
              <w:rPr>
                <w:rFonts w:asciiTheme="minorHAnsi" w:hAnsiTheme="minorHAnsi" w:cs="Tahoma"/>
                <w:b/>
              </w:rPr>
              <w:t>DEP001</w:t>
            </w:r>
          </w:p>
        </w:tc>
        <w:tc>
          <w:tcPr>
            <w:tcW w:w="6259" w:type="dxa"/>
          </w:tcPr>
          <w:p w:rsidR="007371A6" w:rsidRPr="005923F9" w:rsidRDefault="006471FB" w:rsidP="005923F9">
            <w:pPr>
              <w:spacing w:after="0" w:line="240" w:lineRule="auto"/>
              <w:rPr>
                <w:rFonts w:asciiTheme="minorHAnsi" w:hAnsiTheme="minorHAnsi" w:cs="Tahoma"/>
              </w:rPr>
            </w:pPr>
            <w:r w:rsidRPr="005923F9">
              <w:rPr>
                <w:rFonts w:asciiTheme="minorHAnsi" w:hAnsiTheme="minorHAnsi" w:cs="Tahoma"/>
              </w:rPr>
              <w:t>Vendor forms are supplied in a format usable by the new application/form.</w:t>
            </w:r>
          </w:p>
        </w:tc>
        <w:tc>
          <w:tcPr>
            <w:tcW w:w="2694" w:type="dxa"/>
          </w:tcPr>
          <w:p w:rsidR="006471FB" w:rsidRPr="005923F9" w:rsidRDefault="006471FB" w:rsidP="005923F9">
            <w:pPr>
              <w:spacing w:after="0" w:line="240" w:lineRule="auto"/>
              <w:rPr>
                <w:rFonts w:asciiTheme="minorHAnsi" w:hAnsiTheme="minorHAnsi" w:cs="Tahoma"/>
              </w:rPr>
            </w:pPr>
            <w:r w:rsidRPr="005923F9">
              <w:rPr>
                <w:rFonts w:asciiTheme="minorHAnsi" w:hAnsiTheme="minorHAnsi" w:cs="Tahoma"/>
              </w:rPr>
              <w:t>RDC Form from Central 1</w:t>
            </w:r>
          </w:p>
          <w:p w:rsidR="007371A6" w:rsidRPr="005923F9" w:rsidRDefault="00CC4FF2" w:rsidP="005923F9">
            <w:pPr>
              <w:spacing w:after="0" w:line="240" w:lineRule="auto"/>
              <w:rPr>
                <w:rFonts w:asciiTheme="minorHAnsi" w:hAnsiTheme="minorHAnsi" w:cs="Tahoma"/>
              </w:rPr>
            </w:pPr>
            <w:r w:rsidRPr="00CC4FF2">
              <w:rPr>
                <w:rFonts w:asciiTheme="minorHAnsi" w:hAnsiTheme="minorHAnsi" w:cs="Tahoma"/>
                <w:color w:val="FF0000"/>
              </w:rPr>
              <w:t>CAFT Form from CUPS</w:t>
            </w:r>
          </w:p>
        </w:tc>
      </w:tr>
      <w:tr w:rsidR="007371A6" w:rsidRPr="002407D2" w:rsidTr="006471FB">
        <w:trPr>
          <w:cnfStyle w:val="000000010000" w:firstRow="0" w:lastRow="0" w:firstColumn="0" w:lastColumn="0" w:oddVBand="0" w:evenVBand="0" w:oddHBand="0" w:evenHBand="1" w:firstRowFirstColumn="0" w:firstRowLastColumn="0" w:lastRowFirstColumn="0" w:lastRowLastColumn="0"/>
        </w:trPr>
        <w:tc>
          <w:tcPr>
            <w:tcW w:w="1028" w:type="dxa"/>
          </w:tcPr>
          <w:p w:rsidR="007371A6" w:rsidRPr="00715757" w:rsidRDefault="00715757" w:rsidP="00BD3C2A">
            <w:pPr>
              <w:spacing w:after="0" w:line="360" w:lineRule="auto"/>
              <w:rPr>
                <w:rFonts w:asciiTheme="minorHAnsi" w:hAnsiTheme="minorHAnsi" w:cs="Tahoma"/>
                <w:b/>
                <w:sz w:val="18"/>
              </w:rPr>
            </w:pPr>
            <w:r w:rsidRPr="00715757">
              <w:rPr>
                <w:rFonts w:asciiTheme="minorHAnsi" w:hAnsiTheme="minorHAnsi" w:cs="Tahoma"/>
                <w:b/>
                <w:sz w:val="18"/>
              </w:rPr>
              <w:t>DEP002</w:t>
            </w:r>
          </w:p>
        </w:tc>
        <w:tc>
          <w:tcPr>
            <w:tcW w:w="6259" w:type="dxa"/>
          </w:tcPr>
          <w:p w:rsidR="007371A6" w:rsidRPr="002407D2" w:rsidRDefault="00715757" w:rsidP="00BD3C2A">
            <w:pPr>
              <w:spacing w:after="0" w:line="360" w:lineRule="auto"/>
              <w:rPr>
                <w:rFonts w:asciiTheme="minorHAnsi" w:hAnsiTheme="minorHAnsi" w:cs="Tahoma"/>
                <w:sz w:val="18"/>
              </w:rPr>
            </w:pPr>
            <w:r w:rsidRPr="00715757">
              <w:rPr>
                <w:rFonts w:asciiTheme="minorHAnsi" w:hAnsiTheme="minorHAnsi" w:cs="Tahoma"/>
              </w:rPr>
              <w:t>The FileNet Structure for CMS will be defined and in place</w:t>
            </w:r>
          </w:p>
        </w:tc>
        <w:tc>
          <w:tcPr>
            <w:tcW w:w="2694" w:type="dxa"/>
          </w:tcPr>
          <w:p w:rsidR="007371A6" w:rsidRPr="002407D2" w:rsidRDefault="007371A6" w:rsidP="00BD3C2A">
            <w:pPr>
              <w:spacing w:after="0" w:line="360" w:lineRule="auto"/>
              <w:rPr>
                <w:rFonts w:asciiTheme="minorHAnsi" w:hAnsiTheme="minorHAnsi" w:cs="Tahoma"/>
                <w:sz w:val="18"/>
              </w:rPr>
            </w:pPr>
          </w:p>
        </w:tc>
      </w:tr>
    </w:tbl>
    <w:p w:rsidR="00E907E0" w:rsidRDefault="00E907E0" w:rsidP="00972A83">
      <w:pPr>
        <w:pStyle w:val="Heading2"/>
        <w:keepNext/>
        <w:keepLines/>
        <w:numPr>
          <w:ilvl w:val="1"/>
          <w:numId w:val="9"/>
        </w:numPr>
        <w:spacing w:before="240" w:after="120" w:line="276" w:lineRule="auto"/>
        <w:rPr>
          <w:rFonts w:asciiTheme="minorHAnsi" w:hAnsiTheme="minorHAnsi"/>
        </w:rPr>
      </w:pPr>
      <w:bookmarkStart w:id="99" w:name="_Toc290994542"/>
      <w:bookmarkStart w:id="100" w:name="_Toc513790423"/>
      <w:r w:rsidRPr="002407D2">
        <w:rPr>
          <w:rFonts w:asciiTheme="minorHAnsi" w:hAnsiTheme="minorHAnsi"/>
        </w:rPr>
        <w:t>Constraints</w:t>
      </w:r>
      <w:bookmarkEnd w:id="99"/>
      <w:bookmarkEnd w:id="100"/>
    </w:p>
    <w:p w:rsidR="008D369E" w:rsidRPr="005923F9" w:rsidRDefault="008D369E" w:rsidP="005923F9">
      <w:pPr>
        <w:pStyle w:val="CWBNormal"/>
        <w:spacing w:after="240"/>
        <w:rPr>
          <w:sz w:val="22"/>
        </w:rPr>
      </w:pPr>
      <w:r w:rsidRPr="005923F9">
        <w:rPr>
          <w:sz w:val="22"/>
        </w:rPr>
        <w:t>The following constraints have been identified during the requirements gathering process:</w:t>
      </w:r>
    </w:p>
    <w:tbl>
      <w:tblPr>
        <w:tblStyle w:val="Corporate"/>
        <w:tblW w:w="9981" w:type="dxa"/>
        <w:tblLook w:val="0420" w:firstRow="1" w:lastRow="0" w:firstColumn="0" w:lastColumn="0" w:noHBand="0" w:noVBand="1"/>
      </w:tblPr>
      <w:tblGrid>
        <w:gridCol w:w="1011"/>
        <w:gridCol w:w="1741"/>
        <w:gridCol w:w="4536"/>
        <w:gridCol w:w="2693"/>
      </w:tblGrid>
      <w:tr w:rsidR="007371A6" w:rsidRPr="002407D2" w:rsidTr="006471FB">
        <w:trPr>
          <w:cnfStyle w:val="100000000000" w:firstRow="1" w:lastRow="0" w:firstColumn="0" w:lastColumn="0" w:oddVBand="0" w:evenVBand="0" w:oddHBand="0" w:evenHBand="0" w:firstRowFirstColumn="0" w:firstRowLastColumn="0" w:lastRowFirstColumn="0" w:lastRowLastColumn="0"/>
        </w:trPr>
        <w:tc>
          <w:tcPr>
            <w:tcW w:w="1011" w:type="dxa"/>
          </w:tcPr>
          <w:p w:rsidR="007371A6" w:rsidRPr="009F15EB" w:rsidRDefault="007371A6" w:rsidP="00BD3C2A">
            <w:pPr>
              <w:spacing w:after="0" w:line="360" w:lineRule="auto"/>
              <w:rPr>
                <w:rFonts w:asciiTheme="minorHAnsi" w:hAnsiTheme="minorHAnsi" w:cs="Tahoma"/>
                <w:b w:val="0"/>
              </w:rPr>
            </w:pPr>
            <w:r w:rsidRPr="009F15EB">
              <w:rPr>
                <w:rFonts w:asciiTheme="minorHAnsi" w:hAnsiTheme="minorHAnsi" w:cs="Tahoma"/>
                <w:b w:val="0"/>
              </w:rPr>
              <w:t>Ref</w:t>
            </w:r>
          </w:p>
        </w:tc>
        <w:tc>
          <w:tcPr>
            <w:tcW w:w="1741" w:type="dxa"/>
          </w:tcPr>
          <w:p w:rsidR="007371A6" w:rsidRPr="009F15EB" w:rsidRDefault="007371A6" w:rsidP="00BD3C2A">
            <w:pPr>
              <w:spacing w:after="0" w:line="360" w:lineRule="auto"/>
              <w:rPr>
                <w:rFonts w:asciiTheme="minorHAnsi" w:hAnsiTheme="minorHAnsi" w:cs="Tahoma"/>
                <w:b w:val="0"/>
              </w:rPr>
            </w:pPr>
            <w:r w:rsidRPr="009F15EB">
              <w:rPr>
                <w:rFonts w:asciiTheme="minorHAnsi" w:hAnsiTheme="minorHAnsi" w:cs="Tahoma"/>
                <w:b w:val="0"/>
              </w:rPr>
              <w:t>Constraint</w:t>
            </w:r>
          </w:p>
        </w:tc>
        <w:tc>
          <w:tcPr>
            <w:tcW w:w="4536" w:type="dxa"/>
          </w:tcPr>
          <w:p w:rsidR="007371A6" w:rsidRPr="009F15EB" w:rsidRDefault="007371A6" w:rsidP="00BD3C2A">
            <w:pPr>
              <w:spacing w:after="0" w:line="360" w:lineRule="auto"/>
              <w:rPr>
                <w:rFonts w:asciiTheme="minorHAnsi" w:hAnsiTheme="minorHAnsi" w:cs="Tahoma"/>
                <w:b w:val="0"/>
              </w:rPr>
            </w:pPr>
            <w:r w:rsidRPr="009F15EB">
              <w:rPr>
                <w:rFonts w:asciiTheme="minorHAnsi" w:hAnsiTheme="minorHAnsi" w:cs="Tahoma"/>
                <w:b w:val="0"/>
              </w:rPr>
              <w:t>Description</w:t>
            </w:r>
          </w:p>
        </w:tc>
        <w:tc>
          <w:tcPr>
            <w:tcW w:w="2693" w:type="dxa"/>
          </w:tcPr>
          <w:p w:rsidR="007371A6" w:rsidRPr="009F15EB" w:rsidRDefault="007371A6" w:rsidP="00BD3C2A">
            <w:pPr>
              <w:spacing w:after="0" w:line="360" w:lineRule="auto"/>
              <w:rPr>
                <w:rFonts w:asciiTheme="minorHAnsi" w:hAnsiTheme="minorHAnsi" w:cs="Tahoma"/>
                <w:b w:val="0"/>
              </w:rPr>
            </w:pPr>
            <w:r w:rsidRPr="009F15EB">
              <w:rPr>
                <w:rFonts w:asciiTheme="minorHAnsi" w:hAnsiTheme="minorHAnsi" w:cs="Tahoma"/>
                <w:b w:val="0"/>
              </w:rPr>
              <w:t>Response</w:t>
            </w:r>
          </w:p>
        </w:tc>
      </w:tr>
      <w:tr w:rsidR="007371A6" w:rsidRPr="002407D2" w:rsidTr="006471FB">
        <w:trPr>
          <w:cnfStyle w:val="000000100000" w:firstRow="0" w:lastRow="0" w:firstColumn="0" w:lastColumn="0" w:oddVBand="0" w:evenVBand="0" w:oddHBand="1" w:evenHBand="0" w:firstRowFirstColumn="0" w:firstRowLastColumn="0" w:lastRowFirstColumn="0" w:lastRowLastColumn="0"/>
        </w:trPr>
        <w:tc>
          <w:tcPr>
            <w:tcW w:w="1011" w:type="dxa"/>
          </w:tcPr>
          <w:p w:rsidR="007371A6" w:rsidRPr="002407D2" w:rsidRDefault="007371A6" w:rsidP="00BD3C2A">
            <w:pPr>
              <w:spacing w:after="0" w:line="360" w:lineRule="auto"/>
              <w:rPr>
                <w:rFonts w:asciiTheme="minorHAnsi" w:hAnsiTheme="minorHAnsi" w:cs="Tahoma"/>
                <w:sz w:val="18"/>
              </w:rPr>
            </w:pPr>
          </w:p>
        </w:tc>
        <w:tc>
          <w:tcPr>
            <w:tcW w:w="1741" w:type="dxa"/>
          </w:tcPr>
          <w:p w:rsidR="007371A6" w:rsidRPr="002407D2" w:rsidRDefault="00080E35" w:rsidP="00BD3C2A">
            <w:pPr>
              <w:spacing w:after="0" w:line="360" w:lineRule="auto"/>
              <w:rPr>
                <w:rFonts w:asciiTheme="minorHAnsi" w:hAnsiTheme="minorHAnsi" w:cs="Tahoma"/>
                <w:sz w:val="18"/>
              </w:rPr>
            </w:pPr>
            <w:r>
              <w:rPr>
                <w:rFonts w:asciiTheme="minorHAnsi" w:hAnsiTheme="minorHAnsi" w:cs="Tahoma"/>
                <w:sz w:val="18"/>
              </w:rPr>
              <w:t>N/A</w:t>
            </w:r>
          </w:p>
        </w:tc>
        <w:tc>
          <w:tcPr>
            <w:tcW w:w="4536" w:type="dxa"/>
          </w:tcPr>
          <w:p w:rsidR="007371A6" w:rsidRPr="002407D2" w:rsidRDefault="007371A6" w:rsidP="00BD3C2A">
            <w:pPr>
              <w:spacing w:after="0" w:line="360" w:lineRule="auto"/>
              <w:rPr>
                <w:rFonts w:asciiTheme="minorHAnsi" w:hAnsiTheme="minorHAnsi" w:cs="Tahoma"/>
                <w:sz w:val="18"/>
              </w:rPr>
            </w:pPr>
          </w:p>
        </w:tc>
        <w:tc>
          <w:tcPr>
            <w:tcW w:w="2693" w:type="dxa"/>
          </w:tcPr>
          <w:p w:rsidR="007371A6" w:rsidRPr="002407D2" w:rsidRDefault="007371A6" w:rsidP="00BD3C2A">
            <w:pPr>
              <w:spacing w:after="0" w:line="360" w:lineRule="auto"/>
              <w:rPr>
                <w:rFonts w:asciiTheme="minorHAnsi" w:hAnsiTheme="minorHAnsi" w:cs="Tahoma"/>
                <w:sz w:val="18"/>
              </w:rPr>
            </w:pPr>
          </w:p>
        </w:tc>
      </w:tr>
    </w:tbl>
    <w:p w:rsidR="00E907E0" w:rsidRPr="002407D2" w:rsidRDefault="00E907E0" w:rsidP="00E907E0">
      <w:pPr>
        <w:rPr>
          <w:rFonts w:asciiTheme="minorHAnsi" w:hAnsiTheme="minorHAnsi" w:cstheme="minorHAnsi"/>
        </w:rPr>
      </w:pPr>
    </w:p>
    <w:p w:rsidR="00E907E0" w:rsidRPr="002407D2" w:rsidRDefault="00E907E0" w:rsidP="00E70164">
      <w:pPr>
        <w:pStyle w:val="Heading1"/>
      </w:pPr>
      <w:bookmarkStart w:id="101" w:name="_Toc290994543"/>
      <w:bookmarkStart w:id="102" w:name="_Toc513790424"/>
      <w:r w:rsidRPr="002407D2">
        <w:t>Business Benefits</w:t>
      </w:r>
      <w:bookmarkEnd w:id="101"/>
      <w:bookmarkEnd w:id="102"/>
    </w:p>
    <w:p w:rsidR="00183BC5" w:rsidRPr="005923F9" w:rsidRDefault="00183BC5" w:rsidP="005923F9">
      <w:pPr>
        <w:pStyle w:val="CWBNormal"/>
        <w:spacing w:line="360" w:lineRule="auto"/>
        <w:rPr>
          <w:sz w:val="22"/>
        </w:rPr>
      </w:pPr>
      <w:r w:rsidRPr="005923F9">
        <w:rPr>
          <w:b/>
          <w:sz w:val="22"/>
        </w:rPr>
        <w:t>Employees</w:t>
      </w:r>
      <w:r w:rsidRPr="005923F9">
        <w:rPr>
          <w:sz w:val="22"/>
        </w:rPr>
        <w:t>:</w:t>
      </w:r>
    </w:p>
    <w:p w:rsidR="002F285C" w:rsidRDefault="002F285C" w:rsidP="005923F9">
      <w:pPr>
        <w:pStyle w:val="CWBNormal"/>
        <w:rPr>
          <w:sz w:val="22"/>
        </w:rPr>
      </w:pPr>
      <w:r w:rsidRPr="005923F9">
        <w:rPr>
          <w:sz w:val="22"/>
        </w:rPr>
        <w:t>The information below notes the number of times CMS had to request more information from a branch regarding onboarding forms.  This was collected by CMS over the month of December, which is typically a slower month.</w:t>
      </w:r>
    </w:p>
    <w:p w:rsidR="00050DC3" w:rsidRDefault="00050DC3" w:rsidP="005923F9">
      <w:pPr>
        <w:pStyle w:val="CWBNormal"/>
        <w:rPr>
          <w:sz w:val="22"/>
        </w:rPr>
      </w:pPr>
    </w:p>
    <w:tbl>
      <w:tblPr>
        <w:tblStyle w:val="Corporate"/>
        <w:tblW w:w="9981" w:type="dxa"/>
        <w:tblLook w:val="0420" w:firstRow="1" w:lastRow="0" w:firstColumn="0" w:lastColumn="0" w:noHBand="0" w:noVBand="1"/>
      </w:tblPr>
      <w:tblGrid>
        <w:gridCol w:w="1759"/>
        <w:gridCol w:w="2268"/>
        <w:gridCol w:w="2268"/>
        <w:gridCol w:w="2410"/>
        <w:gridCol w:w="1276"/>
      </w:tblGrid>
      <w:tr w:rsidR="00996225" w:rsidRPr="002407D2" w:rsidTr="00996225">
        <w:trPr>
          <w:cnfStyle w:val="100000000000" w:firstRow="1" w:lastRow="0" w:firstColumn="0" w:lastColumn="0" w:oddVBand="0" w:evenVBand="0" w:oddHBand="0" w:evenHBand="0" w:firstRowFirstColumn="0" w:firstRowLastColumn="0" w:lastRowFirstColumn="0" w:lastRowLastColumn="0"/>
        </w:trPr>
        <w:tc>
          <w:tcPr>
            <w:tcW w:w="1759" w:type="dxa"/>
          </w:tcPr>
          <w:p w:rsidR="00996225" w:rsidRPr="009F15EB" w:rsidRDefault="00996225" w:rsidP="00996225">
            <w:pPr>
              <w:spacing w:after="0" w:line="240" w:lineRule="auto"/>
              <w:jc w:val="center"/>
              <w:rPr>
                <w:rFonts w:asciiTheme="minorHAnsi" w:hAnsiTheme="minorHAnsi" w:cs="Tahoma"/>
                <w:b w:val="0"/>
              </w:rPr>
            </w:pPr>
            <w:r>
              <w:rPr>
                <w:bCs/>
              </w:rPr>
              <w:t xml:space="preserve">Total </w:t>
            </w:r>
            <w:r w:rsidRPr="005923F9">
              <w:rPr>
                <w:bCs/>
              </w:rPr>
              <w:t>Number of requests</w:t>
            </w:r>
          </w:p>
        </w:tc>
        <w:tc>
          <w:tcPr>
            <w:tcW w:w="2268" w:type="dxa"/>
          </w:tcPr>
          <w:p w:rsidR="00996225" w:rsidRPr="009F15EB" w:rsidRDefault="00996225" w:rsidP="00996225">
            <w:pPr>
              <w:spacing w:after="0" w:line="240" w:lineRule="auto"/>
              <w:jc w:val="center"/>
              <w:rPr>
                <w:rFonts w:asciiTheme="minorHAnsi" w:hAnsiTheme="minorHAnsi" w:cs="Tahoma"/>
                <w:b w:val="0"/>
              </w:rPr>
            </w:pPr>
            <w:r w:rsidRPr="005923F9">
              <w:rPr>
                <w:bCs/>
              </w:rPr>
              <w:t>Number of incorrect requests</w:t>
            </w:r>
          </w:p>
        </w:tc>
        <w:tc>
          <w:tcPr>
            <w:tcW w:w="2268" w:type="dxa"/>
          </w:tcPr>
          <w:p w:rsidR="00996225" w:rsidRPr="009F15EB" w:rsidRDefault="00996225" w:rsidP="00996225">
            <w:pPr>
              <w:spacing w:after="0" w:line="240" w:lineRule="auto"/>
              <w:jc w:val="center"/>
              <w:rPr>
                <w:rFonts w:asciiTheme="minorHAnsi" w:hAnsiTheme="minorHAnsi" w:cs="Tahoma"/>
                <w:b w:val="0"/>
              </w:rPr>
            </w:pPr>
            <w:r w:rsidRPr="005923F9">
              <w:rPr>
                <w:bCs/>
              </w:rPr>
              <w:t>Missing Info</w:t>
            </w:r>
            <w:r w:rsidRPr="005923F9">
              <w:rPr>
                <w:bCs/>
              </w:rPr>
              <w:br/>
              <w:t>(not signatures)</w:t>
            </w:r>
          </w:p>
        </w:tc>
        <w:tc>
          <w:tcPr>
            <w:tcW w:w="2410" w:type="dxa"/>
            <w:vAlign w:val="bottom"/>
          </w:tcPr>
          <w:p w:rsidR="00996225" w:rsidRPr="009F15EB" w:rsidRDefault="00996225" w:rsidP="00996225">
            <w:pPr>
              <w:spacing w:after="0" w:line="240" w:lineRule="auto"/>
              <w:jc w:val="center"/>
              <w:rPr>
                <w:rFonts w:asciiTheme="minorHAnsi" w:hAnsiTheme="minorHAnsi" w:cs="Tahoma"/>
                <w:b w:val="0"/>
              </w:rPr>
            </w:pPr>
            <w:r w:rsidRPr="005923F9">
              <w:rPr>
                <w:bCs/>
              </w:rPr>
              <w:t xml:space="preserve">Incorrect </w:t>
            </w:r>
            <w:r w:rsidRPr="005923F9">
              <w:rPr>
                <w:bCs/>
              </w:rPr>
              <w:br/>
              <w:t>or Missing Signatures</w:t>
            </w:r>
          </w:p>
        </w:tc>
        <w:tc>
          <w:tcPr>
            <w:tcW w:w="1276" w:type="dxa"/>
          </w:tcPr>
          <w:p w:rsidR="00996225" w:rsidRPr="009F15EB" w:rsidRDefault="00996225" w:rsidP="00996225">
            <w:pPr>
              <w:spacing w:after="0" w:line="240" w:lineRule="auto"/>
              <w:jc w:val="center"/>
              <w:rPr>
                <w:rFonts w:asciiTheme="minorHAnsi" w:hAnsiTheme="minorHAnsi" w:cs="Tahoma"/>
              </w:rPr>
            </w:pPr>
            <w:r w:rsidRPr="005923F9">
              <w:rPr>
                <w:bCs/>
              </w:rPr>
              <w:t xml:space="preserve">Incorrect </w:t>
            </w:r>
            <w:r w:rsidRPr="005923F9">
              <w:rPr>
                <w:bCs/>
              </w:rPr>
              <w:br/>
              <w:t>Information</w:t>
            </w:r>
          </w:p>
        </w:tc>
      </w:tr>
      <w:tr w:rsidR="00996225" w:rsidRPr="002407D2" w:rsidTr="00996225">
        <w:trPr>
          <w:cnfStyle w:val="000000100000" w:firstRow="0" w:lastRow="0" w:firstColumn="0" w:lastColumn="0" w:oddVBand="0" w:evenVBand="0" w:oddHBand="1" w:evenHBand="0" w:firstRowFirstColumn="0" w:firstRowLastColumn="0" w:lastRowFirstColumn="0" w:lastRowLastColumn="0"/>
        </w:trPr>
        <w:tc>
          <w:tcPr>
            <w:tcW w:w="1759" w:type="dxa"/>
          </w:tcPr>
          <w:p w:rsidR="00996225" w:rsidRPr="002407D2" w:rsidRDefault="00996225" w:rsidP="00996225">
            <w:pPr>
              <w:spacing w:after="0" w:line="240" w:lineRule="auto"/>
              <w:jc w:val="center"/>
              <w:rPr>
                <w:rFonts w:asciiTheme="minorHAnsi" w:hAnsiTheme="minorHAnsi" w:cs="Tahoma"/>
                <w:sz w:val="18"/>
              </w:rPr>
            </w:pPr>
            <w:r w:rsidRPr="005923F9">
              <w:rPr>
                <w:bCs/>
              </w:rPr>
              <w:t>420</w:t>
            </w:r>
          </w:p>
        </w:tc>
        <w:tc>
          <w:tcPr>
            <w:tcW w:w="2268" w:type="dxa"/>
          </w:tcPr>
          <w:p w:rsidR="00996225" w:rsidRPr="002407D2" w:rsidRDefault="00996225" w:rsidP="00996225">
            <w:pPr>
              <w:spacing w:after="0" w:line="240" w:lineRule="auto"/>
              <w:jc w:val="center"/>
              <w:rPr>
                <w:rFonts w:asciiTheme="minorHAnsi" w:hAnsiTheme="minorHAnsi" w:cs="Tahoma"/>
                <w:sz w:val="18"/>
              </w:rPr>
            </w:pPr>
            <w:r w:rsidRPr="005923F9">
              <w:rPr>
                <w:bCs/>
              </w:rPr>
              <w:t>212</w:t>
            </w:r>
          </w:p>
        </w:tc>
        <w:tc>
          <w:tcPr>
            <w:tcW w:w="2268" w:type="dxa"/>
          </w:tcPr>
          <w:p w:rsidR="00996225" w:rsidRPr="002407D2" w:rsidRDefault="00996225" w:rsidP="00996225">
            <w:pPr>
              <w:spacing w:after="0" w:line="240" w:lineRule="auto"/>
              <w:jc w:val="center"/>
              <w:rPr>
                <w:rFonts w:asciiTheme="minorHAnsi" w:hAnsiTheme="minorHAnsi" w:cs="Tahoma"/>
                <w:sz w:val="18"/>
              </w:rPr>
            </w:pPr>
            <w:r w:rsidRPr="005923F9">
              <w:t>19.52%</w:t>
            </w:r>
          </w:p>
        </w:tc>
        <w:tc>
          <w:tcPr>
            <w:tcW w:w="2410" w:type="dxa"/>
          </w:tcPr>
          <w:p w:rsidR="00996225" w:rsidRPr="002407D2" w:rsidRDefault="00996225" w:rsidP="00996225">
            <w:pPr>
              <w:spacing w:after="0" w:line="240" w:lineRule="auto"/>
              <w:jc w:val="center"/>
              <w:rPr>
                <w:rFonts w:asciiTheme="minorHAnsi" w:hAnsiTheme="minorHAnsi" w:cs="Tahoma"/>
                <w:sz w:val="18"/>
              </w:rPr>
            </w:pPr>
            <w:r w:rsidRPr="005923F9">
              <w:t>6.67%</w:t>
            </w:r>
          </w:p>
        </w:tc>
        <w:tc>
          <w:tcPr>
            <w:tcW w:w="1276" w:type="dxa"/>
          </w:tcPr>
          <w:p w:rsidR="00996225" w:rsidRPr="002407D2" w:rsidRDefault="00996225" w:rsidP="00996225">
            <w:pPr>
              <w:spacing w:after="0" w:line="240" w:lineRule="auto"/>
              <w:jc w:val="center"/>
              <w:rPr>
                <w:rFonts w:asciiTheme="minorHAnsi" w:hAnsiTheme="minorHAnsi" w:cs="Tahoma"/>
                <w:sz w:val="18"/>
              </w:rPr>
            </w:pPr>
            <w:r w:rsidRPr="005923F9">
              <w:t>19.05%</w:t>
            </w:r>
          </w:p>
        </w:tc>
      </w:tr>
    </w:tbl>
    <w:p w:rsidR="00050DC3" w:rsidRPr="005923F9" w:rsidRDefault="00050DC3" w:rsidP="005923F9">
      <w:pPr>
        <w:pStyle w:val="CWBNormal"/>
        <w:rPr>
          <w:sz w:val="22"/>
        </w:rPr>
      </w:pPr>
    </w:p>
    <w:p w:rsidR="002F285C" w:rsidRPr="005923F9" w:rsidRDefault="002F285C" w:rsidP="005923F9">
      <w:pPr>
        <w:pStyle w:val="CWBNormal"/>
        <w:rPr>
          <w:sz w:val="22"/>
          <w:lang w:eastAsia="en-US"/>
        </w:rPr>
      </w:pPr>
      <w:r w:rsidRPr="005923F9">
        <w:rPr>
          <w:sz w:val="22"/>
          <w:lang w:eastAsia="en-US"/>
        </w:rPr>
        <w:t>Assuming an average of 5 minutes of work by CMS to note the error and send back to the branch, and a further 15 minutes of work by the branch to correct the error, this leads to 70 hours of additional work per month.</w:t>
      </w:r>
      <w:r w:rsidR="00133350" w:rsidRPr="005923F9">
        <w:rPr>
          <w:sz w:val="22"/>
          <w:lang w:eastAsia="en-US"/>
        </w:rPr>
        <w:t xml:space="preserve">  Simplifying the forms for setting up clients with ancillary products will conservatively reduce the number of errors by 50%.  This represents a significant reduction in the amount of work required by Branch and CMS personnel. </w:t>
      </w:r>
    </w:p>
    <w:p w:rsidR="002F285C" w:rsidRPr="005923F9" w:rsidRDefault="002F285C" w:rsidP="005923F9">
      <w:pPr>
        <w:pStyle w:val="CWBNormal"/>
        <w:rPr>
          <w:i/>
          <w:color w:val="3333FF"/>
          <w:sz w:val="22"/>
        </w:rPr>
      </w:pPr>
    </w:p>
    <w:p w:rsidR="00183BC5" w:rsidRPr="005923F9" w:rsidRDefault="00183BC5" w:rsidP="005923F9">
      <w:pPr>
        <w:pStyle w:val="CWBNormal"/>
        <w:spacing w:line="360" w:lineRule="auto"/>
        <w:rPr>
          <w:b/>
          <w:sz w:val="22"/>
        </w:rPr>
      </w:pPr>
      <w:r w:rsidRPr="005923F9">
        <w:rPr>
          <w:b/>
          <w:sz w:val="22"/>
        </w:rPr>
        <w:t>Client:</w:t>
      </w:r>
    </w:p>
    <w:p w:rsidR="00133350" w:rsidRPr="005923F9" w:rsidRDefault="00133350" w:rsidP="005923F9">
      <w:pPr>
        <w:pStyle w:val="CWBNormal"/>
        <w:rPr>
          <w:sz w:val="22"/>
        </w:rPr>
      </w:pPr>
      <w:r w:rsidRPr="005923F9">
        <w:rPr>
          <w:sz w:val="22"/>
        </w:rPr>
        <w:t>Our clients will</w:t>
      </w:r>
      <w:r w:rsidR="00183BC5" w:rsidRPr="005923F9">
        <w:rPr>
          <w:sz w:val="22"/>
        </w:rPr>
        <w:t xml:space="preserve"> benefit from a streamlined onboarding process for ancillary products.  They will spend less time filling out forms for these products, Staff will not have to reach out </w:t>
      </w:r>
      <w:r w:rsidR="007965B1">
        <w:rPr>
          <w:sz w:val="22"/>
        </w:rPr>
        <w:t xml:space="preserve">to </w:t>
      </w:r>
      <w:r w:rsidR="00183BC5" w:rsidRPr="005923F9">
        <w:rPr>
          <w:sz w:val="22"/>
        </w:rPr>
        <w:t>them for additional information (as the number of errors made filling out these forms is reduced), and they will be able to begin using these products sooner.</w:t>
      </w:r>
      <w:r w:rsidRPr="005923F9">
        <w:rPr>
          <w:sz w:val="22"/>
        </w:rPr>
        <w:t xml:space="preserve">  Reducing the number of errors made when filling out these forms </w:t>
      </w:r>
      <w:r w:rsidR="00747F1C" w:rsidRPr="005923F9">
        <w:rPr>
          <w:sz w:val="22"/>
        </w:rPr>
        <w:t xml:space="preserve">will lead to a better overall client experience and improve </w:t>
      </w:r>
      <w:r w:rsidRPr="005923F9">
        <w:rPr>
          <w:sz w:val="22"/>
        </w:rPr>
        <w:t>the reputation of the Bank.</w:t>
      </w:r>
    </w:p>
    <w:p w:rsidR="00E907E0" w:rsidRPr="002407D2" w:rsidRDefault="00E907E0" w:rsidP="00E70164">
      <w:pPr>
        <w:pStyle w:val="Heading1"/>
      </w:pPr>
      <w:bookmarkStart w:id="103" w:name="_Toc290994544"/>
      <w:bookmarkStart w:id="104" w:name="_Toc513790425"/>
      <w:r w:rsidRPr="002407D2">
        <w:t>Business Risks</w:t>
      </w:r>
      <w:bookmarkEnd w:id="103"/>
      <w:bookmarkEnd w:id="104"/>
    </w:p>
    <w:tbl>
      <w:tblPr>
        <w:tblW w:w="0" w:type="auto"/>
        <w:tblCellMar>
          <w:left w:w="0" w:type="dxa"/>
          <w:right w:w="0" w:type="dxa"/>
        </w:tblCellMar>
        <w:tblLook w:val="04A0" w:firstRow="1" w:lastRow="0" w:firstColumn="1" w:lastColumn="0" w:noHBand="0" w:noVBand="1"/>
      </w:tblPr>
      <w:tblGrid>
        <w:gridCol w:w="1381"/>
        <w:gridCol w:w="8815"/>
      </w:tblGrid>
      <w:tr w:rsidR="00080E35" w:rsidTr="00783383">
        <w:tc>
          <w:tcPr>
            <w:tcW w:w="1381" w:type="dxa"/>
            <w:tcBorders>
              <w:top w:val="single" w:sz="8" w:space="0" w:color="4C4C4C"/>
              <w:left w:val="nil"/>
              <w:bottom w:val="single" w:sz="8" w:space="0" w:color="4C4C4C"/>
              <w:right w:val="nil"/>
            </w:tcBorders>
            <w:shd w:val="clear" w:color="auto" w:fill="808474"/>
            <w:tcMar>
              <w:top w:w="29" w:type="dxa"/>
              <w:left w:w="58" w:type="dxa"/>
              <w:bottom w:w="29" w:type="dxa"/>
              <w:right w:w="58" w:type="dxa"/>
            </w:tcMar>
            <w:vAlign w:val="center"/>
            <w:hideMark/>
          </w:tcPr>
          <w:p w:rsidR="00080E35" w:rsidRDefault="00080E35" w:rsidP="00783383">
            <w:pPr>
              <w:rPr>
                <w:rFonts w:eastAsiaTheme="minorHAnsi"/>
                <w:color w:val="FFFFFF"/>
                <w:lang w:eastAsia="en-US"/>
              </w:rPr>
            </w:pPr>
            <w:r>
              <w:rPr>
                <w:color w:val="FFFFFF"/>
              </w:rPr>
              <w:t>Ref:</w:t>
            </w:r>
          </w:p>
        </w:tc>
        <w:tc>
          <w:tcPr>
            <w:tcW w:w="8815" w:type="dxa"/>
            <w:tcBorders>
              <w:top w:val="single" w:sz="8" w:space="0" w:color="4C4C4C"/>
              <w:left w:val="nil"/>
              <w:bottom w:val="single" w:sz="8" w:space="0" w:color="4C4C4C"/>
              <w:right w:val="nil"/>
            </w:tcBorders>
            <w:shd w:val="clear" w:color="auto" w:fill="808474"/>
            <w:tcMar>
              <w:top w:w="29" w:type="dxa"/>
              <w:left w:w="58" w:type="dxa"/>
              <w:bottom w:w="29" w:type="dxa"/>
              <w:right w:w="58" w:type="dxa"/>
            </w:tcMar>
            <w:vAlign w:val="center"/>
            <w:hideMark/>
          </w:tcPr>
          <w:p w:rsidR="00080E35" w:rsidRDefault="00080E35" w:rsidP="00783383">
            <w:pPr>
              <w:rPr>
                <w:rFonts w:eastAsiaTheme="minorHAnsi"/>
                <w:b/>
                <w:bCs/>
                <w:color w:val="FFFFFF"/>
                <w:lang w:eastAsia="en-US"/>
              </w:rPr>
            </w:pPr>
            <w:r>
              <w:rPr>
                <w:b/>
                <w:bCs/>
                <w:color w:val="FFFFFF"/>
              </w:rPr>
              <w:t>1</w:t>
            </w:r>
          </w:p>
        </w:tc>
      </w:tr>
      <w:tr w:rsidR="00080E35" w:rsidTr="00783383">
        <w:tc>
          <w:tcPr>
            <w:tcW w:w="1381" w:type="dxa"/>
            <w:tcBorders>
              <w:top w:val="nil"/>
              <w:left w:val="nil"/>
              <w:bottom w:val="single" w:sz="8" w:space="0" w:color="4C4C4C"/>
              <w:right w:val="nil"/>
            </w:tcBorders>
            <w:shd w:val="clear" w:color="auto" w:fill="FCAB00"/>
            <w:tcMar>
              <w:top w:w="29" w:type="dxa"/>
              <w:left w:w="58" w:type="dxa"/>
              <w:bottom w:w="29" w:type="dxa"/>
              <w:right w:w="58" w:type="dxa"/>
            </w:tcMar>
            <w:vAlign w:val="center"/>
            <w:hideMark/>
          </w:tcPr>
          <w:p w:rsidR="00080E35" w:rsidRDefault="00080E35" w:rsidP="00783383">
            <w:pPr>
              <w:rPr>
                <w:rFonts w:eastAsiaTheme="minorHAnsi"/>
                <w:color w:val="FFFFFF"/>
                <w:lang w:eastAsia="en-US"/>
              </w:rPr>
            </w:pPr>
            <w:r>
              <w:rPr>
                <w:color w:val="FFFFFF"/>
              </w:rPr>
              <w:t>Risk</w:t>
            </w:r>
          </w:p>
        </w:tc>
        <w:tc>
          <w:tcPr>
            <w:tcW w:w="8815" w:type="dxa"/>
            <w:tcBorders>
              <w:top w:val="nil"/>
              <w:left w:val="nil"/>
              <w:bottom w:val="single" w:sz="8" w:space="0" w:color="4C4C4C"/>
              <w:right w:val="nil"/>
            </w:tcBorders>
            <w:shd w:val="clear" w:color="auto" w:fill="FFFFFF"/>
            <w:tcMar>
              <w:top w:w="29" w:type="dxa"/>
              <w:left w:w="58" w:type="dxa"/>
              <w:bottom w:w="29" w:type="dxa"/>
              <w:right w:w="58" w:type="dxa"/>
            </w:tcMar>
            <w:vAlign w:val="center"/>
          </w:tcPr>
          <w:p w:rsidR="00080E35" w:rsidRPr="00FC50AD" w:rsidRDefault="00080E35" w:rsidP="00783383">
            <w:pPr>
              <w:pStyle w:val="CWBNormal"/>
              <w:rPr>
                <w:sz w:val="22"/>
              </w:rPr>
            </w:pPr>
            <w:r w:rsidRPr="00FC50AD">
              <w:rPr>
                <w:sz w:val="22"/>
              </w:rPr>
              <w:t>Resourcing</w:t>
            </w:r>
          </w:p>
        </w:tc>
      </w:tr>
      <w:tr w:rsidR="00080E35" w:rsidTr="00783383">
        <w:tc>
          <w:tcPr>
            <w:tcW w:w="1381" w:type="dxa"/>
            <w:tcBorders>
              <w:top w:val="nil"/>
              <w:left w:val="nil"/>
              <w:bottom w:val="single" w:sz="8" w:space="0" w:color="4C4C4C"/>
              <w:right w:val="nil"/>
            </w:tcBorders>
            <w:shd w:val="clear" w:color="auto" w:fill="FCAB00"/>
            <w:tcMar>
              <w:top w:w="29" w:type="dxa"/>
              <w:left w:w="58" w:type="dxa"/>
              <w:bottom w:w="29" w:type="dxa"/>
              <w:right w:w="58" w:type="dxa"/>
            </w:tcMar>
            <w:vAlign w:val="center"/>
            <w:hideMark/>
          </w:tcPr>
          <w:p w:rsidR="00080E35" w:rsidRDefault="00080E35" w:rsidP="00783383">
            <w:pPr>
              <w:rPr>
                <w:rFonts w:eastAsiaTheme="minorHAnsi"/>
                <w:color w:val="FFFFFF"/>
                <w:lang w:eastAsia="en-US"/>
              </w:rPr>
            </w:pPr>
            <w:r>
              <w:rPr>
                <w:color w:val="FFFFFF"/>
              </w:rPr>
              <w:t>Description</w:t>
            </w:r>
          </w:p>
        </w:tc>
        <w:tc>
          <w:tcPr>
            <w:tcW w:w="8815" w:type="dxa"/>
            <w:tcBorders>
              <w:top w:val="nil"/>
              <w:left w:val="nil"/>
              <w:bottom w:val="single" w:sz="8" w:space="0" w:color="4C4C4C"/>
              <w:right w:val="nil"/>
            </w:tcBorders>
            <w:shd w:val="clear" w:color="auto" w:fill="EDEEEB"/>
            <w:tcMar>
              <w:top w:w="29" w:type="dxa"/>
              <w:left w:w="58" w:type="dxa"/>
              <w:bottom w:w="29" w:type="dxa"/>
              <w:right w:w="58" w:type="dxa"/>
            </w:tcMar>
            <w:vAlign w:val="center"/>
          </w:tcPr>
          <w:p w:rsidR="00080E35" w:rsidRPr="00FC50AD" w:rsidRDefault="00080E35" w:rsidP="00783383">
            <w:pPr>
              <w:pStyle w:val="CWBNormal"/>
              <w:rPr>
                <w:sz w:val="22"/>
              </w:rPr>
            </w:pPr>
            <w:r w:rsidRPr="00FC50AD">
              <w:rPr>
                <w:rFonts w:asciiTheme="minorHAnsi" w:hAnsiTheme="minorHAnsi" w:cs="Tahoma"/>
                <w:sz w:val="22"/>
              </w:rPr>
              <w:t>As this initiative is not a formal project, resourcing may be a challenge to fulfill the needs of the initiative.</w:t>
            </w:r>
          </w:p>
        </w:tc>
      </w:tr>
      <w:tr w:rsidR="00080E35" w:rsidTr="00783383">
        <w:tc>
          <w:tcPr>
            <w:tcW w:w="1381" w:type="dxa"/>
            <w:tcBorders>
              <w:top w:val="nil"/>
              <w:left w:val="nil"/>
              <w:bottom w:val="single" w:sz="8" w:space="0" w:color="4C4C4C"/>
              <w:right w:val="nil"/>
            </w:tcBorders>
            <w:shd w:val="clear" w:color="auto" w:fill="FCAB00"/>
            <w:tcMar>
              <w:top w:w="29" w:type="dxa"/>
              <w:left w:w="58" w:type="dxa"/>
              <w:bottom w:w="29" w:type="dxa"/>
              <w:right w:w="58" w:type="dxa"/>
            </w:tcMar>
            <w:vAlign w:val="center"/>
            <w:hideMark/>
          </w:tcPr>
          <w:p w:rsidR="00080E35" w:rsidRDefault="00080E35" w:rsidP="00783383">
            <w:pPr>
              <w:rPr>
                <w:rFonts w:eastAsiaTheme="minorHAnsi"/>
                <w:color w:val="FFFFFF"/>
                <w:lang w:eastAsia="en-US"/>
              </w:rPr>
            </w:pPr>
            <w:r>
              <w:rPr>
                <w:color w:val="FFFFFF"/>
              </w:rPr>
              <w:t>Probability</w:t>
            </w:r>
          </w:p>
        </w:tc>
        <w:tc>
          <w:tcPr>
            <w:tcW w:w="8815" w:type="dxa"/>
            <w:tcBorders>
              <w:top w:val="nil"/>
              <w:left w:val="nil"/>
              <w:bottom w:val="single" w:sz="8" w:space="0" w:color="4C4C4C"/>
              <w:right w:val="nil"/>
            </w:tcBorders>
            <w:shd w:val="clear" w:color="auto" w:fill="FFFFFF"/>
            <w:tcMar>
              <w:top w:w="29" w:type="dxa"/>
              <w:left w:w="58" w:type="dxa"/>
              <w:bottom w:w="29" w:type="dxa"/>
              <w:right w:w="58" w:type="dxa"/>
            </w:tcMar>
            <w:vAlign w:val="center"/>
          </w:tcPr>
          <w:p w:rsidR="00080E35" w:rsidRPr="00FC50AD" w:rsidRDefault="00080E35" w:rsidP="00783383">
            <w:pPr>
              <w:pStyle w:val="CWBNormal"/>
              <w:rPr>
                <w:sz w:val="22"/>
              </w:rPr>
            </w:pPr>
            <w:r w:rsidRPr="00FC50AD">
              <w:rPr>
                <w:sz w:val="22"/>
              </w:rPr>
              <w:t>High</w:t>
            </w:r>
          </w:p>
        </w:tc>
      </w:tr>
      <w:tr w:rsidR="00080E35" w:rsidTr="00783383">
        <w:tc>
          <w:tcPr>
            <w:tcW w:w="1381" w:type="dxa"/>
            <w:tcBorders>
              <w:top w:val="nil"/>
              <w:left w:val="nil"/>
              <w:bottom w:val="single" w:sz="8" w:space="0" w:color="4C4C4C"/>
              <w:right w:val="nil"/>
            </w:tcBorders>
            <w:shd w:val="clear" w:color="auto" w:fill="FCAB00"/>
            <w:tcMar>
              <w:top w:w="29" w:type="dxa"/>
              <w:left w:w="58" w:type="dxa"/>
              <w:bottom w:w="29" w:type="dxa"/>
              <w:right w:w="58" w:type="dxa"/>
            </w:tcMar>
            <w:vAlign w:val="center"/>
            <w:hideMark/>
          </w:tcPr>
          <w:p w:rsidR="00080E35" w:rsidRDefault="00080E35" w:rsidP="00783383">
            <w:pPr>
              <w:rPr>
                <w:rFonts w:eastAsiaTheme="minorHAnsi"/>
                <w:color w:val="FFFFFF"/>
                <w:lang w:eastAsia="en-US"/>
              </w:rPr>
            </w:pPr>
            <w:r>
              <w:rPr>
                <w:color w:val="FFFFFF"/>
              </w:rPr>
              <w:t>Impact</w:t>
            </w:r>
          </w:p>
        </w:tc>
        <w:tc>
          <w:tcPr>
            <w:tcW w:w="8815" w:type="dxa"/>
            <w:tcBorders>
              <w:top w:val="nil"/>
              <w:left w:val="nil"/>
              <w:bottom w:val="single" w:sz="8" w:space="0" w:color="4C4C4C"/>
              <w:right w:val="nil"/>
            </w:tcBorders>
            <w:shd w:val="clear" w:color="auto" w:fill="EDEEEB"/>
            <w:tcMar>
              <w:top w:w="29" w:type="dxa"/>
              <w:left w:w="58" w:type="dxa"/>
              <w:bottom w:w="29" w:type="dxa"/>
              <w:right w:w="58" w:type="dxa"/>
            </w:tcMar>
            <w:vAlign w:val="center"/>
          </w:tcPr>
          <w:p w:rsidR="00080E35" w:rsidRPr="00FC50AD" w:rsidRDefault="00080E35" w:rsidP="00783383">
            <w:pPr>
              <w:pStyle w:val="CWBNormal"/>
              <w:adjustRightInd/>
              <w:rPr>
                <w:sz w:val="22"/>
              </w:rPr>
            </w:pPr>
            <w:r w:rsidRPr="00FC50AD">
              <w:rPr>
                <w:sz w:val="22"/>
              </w:rPr>
              <w:t>High</w:t>
            </w:r>
          </w:p>
        </w:tc>
      </w:tr>
      <w:tr w:rsidR="00080E35" w:rsidTr="00783383">
        <w:tc>
          <w:tcPr>
            <w:tcW w:w="1381" w:type="dxa"/>
            <w:tcBorders>
              <w:top w:val="nil"/>
              <w:left w:val="nil"/>
              <w:bottom w:val="single" w:sz="8" w:space="0" w:color="4C4C4C"/>
              <w:right w:val="nil"/>
            </w:tcBorders>
            <w:shd w:val="clear" w:color="auto" w:fill="FCAB00"/>
            <w:tcMar>
              <w:top w:w="29" w:type="dxa"/>
              <w:left w:w="58" w:type="dxa"/>
              <w:bottom w:w="29" w:type="dxa"/>
              <w:right w:w="58" w:type="dxa"/>
            </w:tcMar>
            <w:vAlign w:val="center"/>
            <w:hideMark/>
          </w:tcPr>
          <w:p w:rsidR="00080E35" w:rsidRDefault="00080E35" w:rsidP="00783383">
            <w:pPr>
              <w:rPr>
                <w:rFonts w:eastAsiaTheme="minorHAnsi"/>
                <w:color w:val="FFFFFF"/>
                <w:lang w:eastAsia="en-US"/>
              </w:rPr>
            </w:pPr>
            <w:r>
              <w:rPr>
                <w:color w:val="FFFFFF"/>
              </w:rPr>
              <w:t>Severity</w:t>
            </w:r>
          </w:p>
        </w:tc>
        <w:tc>
          <w:tcPr>
            <w:tcW w:w="8815" w:type="dxa"/>
            <w:tcBorders>
              <w:top w:val="nil"/>
              <w:left w:val="nil"/>
              <w:bottom w:val="single" w:sz="8" w:space="0" w:color="4C4C4C"/>
              <w:right w:val="nil"/>
            </w:tcBorders>
            <w:shd w:val="clear" w:color="auto" w:fill="FFFFFF"/>
            <w:tcMar>
              <w:top w:w="29" w:type="dxa"/>
              <w:left w:w="58" w:type="dxa"/>
              <w:bottom w:w="29" w:type="dxa"/>
              <w:right w:w="58" w:type="dxa"/>
            </w:tcMar>
            <w:vAlign w:val="center"/>
          </w:tcPr>
          <w:p w:rsidR="00080E35" w:rsidRPr="00FC50AD" w:rsidRDefault="00080E35" w:rsidP="00783383">
            <w:pPr>
              <w:pStyle w:val="CWBNormal"/>
              <w:rPr>
                <w:sz w:val="22"/>
              </w:rPr>
            </w:pPr>
            <w:r w:rsidRPr="00FC50AD">
              <w:rPr>
                <w:sz w:val="22"/>
              </w:rPr>
              <w:t>High</w:t>
            </w:r>
          </w:p>
        </w:tc>
      </w:tr>
      <w:tr w:rsidR="00080E35" w:rsidTr="00783383">
        <w:tc>
          <w:tcPr>
            <w:tcW w:w="1381" w:type="dxa"/>
            <w:tcBorders>
              <w:top w:val="nil"/>
              <w:left w:val="nil"/>
              <w:bottom w:val="single" w:sz="8" w:space="0" w:color="4C4C4C"/>
              <w:right w:val="nil"/>
            </w:tcBorders>
            <w:shd w:val="clear" w:color="auto" w:fill="FCAB00"/>
            <w:tcMar>
              <w:top w:w="29" w:type="dxa"/>
              <w:left w:w="58" w:type="dxa"/>
              <w:bottom w:w="29" w:type="dxa"/>
              <w:right w:w="58" w:type="dxa"/>
            </w:tcMar>
            <w:vAlign w:val="center"/>
            <w:hideMark/>
          </w:tcPr>
          <w:p w:rsidR="00080E35" w:rsidRDefault="00080E35" w:rsidP="00783383">
            <w:pPr>
              <w:rPr>
                <w:rFonts w:eastAsiaTheme="minorHAnsi"/>
                <w:color w:val="FFFFFF"/>
                <w:lang w:eastAsia="en-US"/>
              </w:rPr>
            </w:pPr>
            <w:r>
              <w:rPr>
                <w:color w:val="FFFFFF"/>
              </w:rPr>
              <w:t>Mitigation</w:t>
            </w:r>
          </w:p>
        </w:tc>
        <w:tc>
          <w:tcPr>
            <w:tcW w:w="8815" w:type="dxa"/>
            <w:tcBorders>
              <w:top w:val="nil"/>
              <w:left w:val="nil"/>
              <w:bottom w:val="single" w:sz="8" w:space="0" w:color="4C4C4C"/>
              <w:right w:val="nil"/>
            </w:tcBorders>
            <w:shd w:val="clear" w:color="auto" w:fill="EDEEEB"/>
            <w:tcMar>
              <w:top w:w="29" w:type="dxa"/>
              <w:left w:w="58" w:type="dxa"/>
              <w:bottom w:w="29" w:type="dxa"/>
              <w:right w:w="58" w:type="dxa"/>
            </w:tcMar>
            <w:vAlign w:val="center"/>
          </w:tcPr>
          <w:p w:rsidR="00080E35" w:rsidRPr="00FC50AD" w:rsidRDefault="00080E35" w:rsidP="00972A83">
            <w:pPr>
              <w:pStyle w:val="ListParagraph"/>
              <w:numPr>
                <w:ilvl w:val="0"/>
                <w:numId w:val="28"/>
              </w:numPr>
              <w:spacing w:after="0" w:line="240" w:lineRule="auto"/>
            </w:pPr>
            <w:r w:rsidRPr="00FC50AD">
              <w:t>This high priority operational initiative has been discussed to all stakeholders to aid in scope definition</w:t>
            </w:r>
          </w:p>
          <w:p w:rsidR="00080E35" w:rsidRPr="00FC50AD" w:rsidRDefault="00080E35" w:rsidP="00972A83">
            <w:pPr>
              <w:pStyle w:val="ListParagraph"/>
              <w:numPr>
                <w:ilvl w:val="0"/>
                <w:numId w:val="28"/>
              </w:numPr>
              <w:spacing w:after="0" w:line="240" w:lineRule="auto"/>
            </w:pPr>
            <w:r w:rsidRPr="00FC50AD">
              <w:t>Touchpoint meetings to keep each other on track</w:t>
            </w:r>
          </w:p>
        </w:tc>
      </w:tr>
    </w:tbl>
    <w:p w:rsidR="00A73A66" w:rsidRDefault="00A73A66" w:rsidP="00E907E0">
      <w:pPr>
        <w:rPr>
          <w:rFonts w:asciiTheme="minorHAnsi" w:hAnsiTheme="minorHAnsi" w:cstheme="minorHAnsi"/>
        </w:rPr>
      </w:pPr>
    </w:p>
    <w:p w:rsidR="00A73A66" w:rsidRDefault="00A73A66">
      <w:pPr>
        <w:spacing w:after="0" w:line="240" w:lineRule="auto"/>
        <w:rPr>
          <w:rFonts w:asciiTheme="minorHAnsi" w:hAnsiTheme="minorHAnsi" w:cstheme="minorHAnsi"/>
        </w:rPr>
      </w:pPr>
      <w:r>
        <w:rPr>
          <w:rFonts w:asciiTheme="minorHAnsi" w:hAnsiTheme="minorHAnsi" w:cstheme="minorHAnsi"/>
        </w:rPr>
        <w:br w:type="page"/>
      </w:r>
    </w:p>
    <w:p w:rsidR="00E907E0" w:rsidRPr="00084F8F" w:rsidRDefault="00E907E0" w:rsidP="00E70164">
      <w:pPr>
        <w:pStyle w:val="Heading1"/>
      </w:pPr>
      <w:bookmarkStart w:id="105" w:name="_Toc513790426"/>
      <w:r w:rsidRPr="002407D2">
        <w:t>Business Rules</w:t>
      </w:r>
      <w:bookmarkEnd w:id="105"/>
    </w:p>
    <w:tbl>
      <w:tblPr>
        <w:tblStyle w:val="Corporate"/>
        <w:tblpPr w:leftFromText="180" w:rightFromText="180" w:vertAnchor="text" w:tblpY="1"/>
        <w:tblOverlap w:val="never"/>
        <w:tblW w:w="4964" w:type="pct"/>
        <w:tblLayout w:type="fixed"/>
        <w:tblLook w:val="04A0" w:firstRow="1" w:lastRow="0" w:firstColumn="1" w:lastColumn="0" w:noHBand="0" w:noVBand="1"/>
      </w:tblPr>
      <w:tblGrid>
        <w:gridCol w:w="1335"/>
        <w:gridCol w:w="2126"/>
        <w:gridCol w:w="5387"/>
        <w:gridCol w:w="1275"/>
      </w:tblGrid>
      <w:tr w:rsidR="002407D2" w:rsidRPr="002407D2" w:rsidTr="00020EB3">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59" w:type="pct"/>
          </w:tcPr>
          <w:p w:rsidR="002407D2" w:rsidRPr="002407D2" w:rsidRDefault="002407D2" w:rsidP="002407D2">
            <w:pPr>
              <w:spacing w:after="0" w:line="240" w:lineRule="auto"/>
              <w:ind w:left="55" w:hanging="55"/>
              <w:jc w:val="center"/>
              <w:rPr>
                <w:rFonts w:asciiTheme="minorHAnsi" w:hAnsiTheme="minorHAnsi" w:cs="Arial"/>
                <w:b w:val="0"/>
                <w:bCs/>
              </w:rPr>
            </w:pPr>
            <w:r w:rsidRPr="002407D2">
              <w:rPr>
                <w:rFonts w:asciiTheme="minorHAnsi" w:hAnsiTheme="minorHAnsi" w:cs="Arial"/>
                <w:b w:val="0"/>
                <w:bCs/>
              </w:rPr>
              <w:t>Identifier</w:t>
            </w:r>
          </w:p>
        </w:tc>
        <w:tc>
          <w:tcPr>
            <w:tcW w:w="1050" w:type="pct"/>
          </w:tcPr>
          <w:p w:rsidR="002407D2" w:rsidRPr="002407D2" w:rsidRDefault="002407D2" w:rsidP="002407D2">
            <w:pPr>
              <w:spacing w:after="0" w:line="240" w:lineRule="auto"/>
              <w:ind w:left="55" w:hanging="5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rPr>
            </w:pPr>
            <w:r w:rsidRPr="002407D2">
              <w:rPr>
                <w:rFonts w:asciiTheme="minorHAnsi" w:hAnsiTheme="minorHAnsi" w:cs="Arial"/>
                <w:b w:val="0"/>
                <w:bCs/>
              </w:rPr>
              <w:t>Business Rule Name</w:t>
            </w:r>
          </w:p>
        </w:tc>
        <w:tc>
          <w:tcPr>
            <w:tcW w:w="2661" w:type="pct"/>
          </w:tcPr>
          <w:p w:rsidR="002407D2" w:rsidRPr="002407D2" w:rsidRDefault="002407D2" w:rsidP="002407D2">
            <w:pPr>
              <w:spacing w:after="0" w:line="240" w:lineRule="auto"/>
              <w:ind w:left="55" w:hanging="5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rPr>
            </w:pPr>
            <w:r w:rsidRPr="002407D2">
              <w:rPr>
                <w:rFonts w:asciiTheme="minorHAnsi" w:hAnsiTheme="minorHAnsi" w:cs="Arial"/>
                <w:b w:val="0"/>
                <w:bCs/>
              </w:rPr>
              <w:t>Description</w:t>
            </w:r>
          </w:p>
        </w:tc>
        <w:tc>
          <w:tcPr>
            <w:tcW w:w="630" w:type="pct"/>
          </w:tcPr>
          <w:p w:rsidR="002407D2" w:rsidRPr="002407D2" w:rsidRDefault="002407D2" w:rsidP="002407D2">
            <w:pPr>
              <w:spacing w:after="0" w:line="240" w:lineRule="auto"/>
              <w:ind w:left="55" w:hanging="5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rPr>
            </w:pPr>
            <w:r w:rsidRPr="002407D2">
              <w:rPr>
                <w:rFonts w:asciiTheme="minorHAnsi" w:hAnsiTheme="minorHAnsi" w:cs="Arial"/>
                <w:b w:val="0"/>
                <w:bCs/>
              </w:rPr>
              <w:t>Priority</w:t>
            </w:r>
          </w:p>
        </w:tc>
      </w:tr>
      <w:tr w:rsidR="002407D2" w:rsidRPr="002407D2" w:rsidTr="00020E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59" w:type="pct"/>
            <w:noWrap/>
          </w:tcPr>
          <w:p w:rsidR="002407D2" w:rsidRPr="002407D2" w:rsidRDefault="000C09D7" w:rsidP="002407D2">
            <w:pPr>
              <w:spacing w:after="0" w:line="240" w:lineRule="auto"/>
              <w:ind w:left="55" w:hanging="55"/>
              <w:jc w:val="center"/>
              <w:rPr>
                <w:rFonts w:asciiTheme="minorHAnsi" w:hAnsiTheme="minorHAnsi" w:cs="Arial"/>
              </w:rPr>
            </w:pPr>
            <w:r w:rsidRPr="00FB5C4E">
              <w:rPr>
                <w:rFonts w:asciiTheme="minorHAnsi" w:hAnsiTheme="minorHAnsi" w:cs="Arial"/>
              </w:rPr>
              <w:t>BRL001</w:t>
            </w:r>
          </w:p>
        </w:tc>
        <w:tc>
          <w:tcPr>
            <w:tcW w:w="1050" w:type="pct"/>
            <w:noWrap/>
          </w:tcPr>
          <w:p w:rsidR="002407D2" w:rsidRPr="00FB5C4E" w:rsidRDefault="000C09D7" w:rsidP="002407D2">
            <w:pPr>
              <w:spacing w:after="0" w:line="240" w:lineRule="auto"/>
              <w:ind w:left="55" w:hanging="55"/>
              <w:cnfStyle w:val="000000100000" w:firstRow="0" w:lastRow="0" w:firstColumn="0" w:lastColumn="0" w:oddVBand="0" w:evenVBand="0" w:oddHBand="1" w:evenHBand="0" w:firstRowFirstColumn="0" w:firstRowLastColumn="0" w:lastRowFirstColumn="0" w:lastRowLastColumn="0"/>
              <w:rPr>
                <w:rFonts w:asciiTheme="minorHAnsi" w:hAnsiTheme="minorHAnsi" w:cs="Arial"/>
              </w:rPr>
            </w:pPr>
            <w:r>
              <w:rPr>
                <w:rFonts w:asciiTheme="minorHAnsi" w:hAnsiTheme="minorHAnsi" w:cs="Arial"/>
              </w:rPr>
              <w:t>Client Information</w:t>
            </w:r>
          </w:p>
        </w:tc>
        <w:tc>
          <w:tcPr>
            <w:tcW w:w="2661" w:type="pct"/>
          </w:tcPr>
          <w:p w:rsidR="002407D2" w:rsidRPr="002407D2" w:rsidRDefault="00F72A2B" w:rsidP="00020EB3">
            <w:pPr>
              <w:spacing w:after="0" w:line="240" w:lineRule="auto"/>
              <w:ind w:left="-59"/>
              <w:cnfStyle w:val="000000100000" w:firstRow="0" w:lastRow="0" w:firstColumn="0" w:lastColumn="0" w:oddVBand="0" w:evenVBand="0" w:oddHBand="1" w:evenHBand="0" w:firstRowFirstColumn="0" w:firstRowLastColumn="0" w:lastRowFirstColumn="0" w:lastRowLastColumn="0"/>
              <w:rPr>
                <w:rFonts w:asciiTheme="minorHAnsi" w:hAnsiTheme="minorHAnsi" w:cs="Arial"/>
              </w:rPr>
            </w:pPr>
            <w:r w:rsidRPr="00020EB3">
              <w:rPr>
                <w:rFonts w:asciiTheme="minorHAnsi" w:hAnsiTheme="minorHAnsi" w:cs="Arial"/>
              </w:rPr>
              <w:t>Client</w:t>
            </w:r>
            <w:r>
              <w:rPr>
                <w:rFonts w:asciiTheme="minorHAnsi" w:hAnsiTheme="minorHAnsi" w:cs="Arial"/>
              </w:rPr>
              <w:t xml:space="preserve"> information wou</w:t>
            </w:r>
            <w:r w:rsidR="000C09D7">
              <w:rPr>
                <w:rFonts w:asciiTheme="minorHAnsi" w:hAnsiTheme="minorHAnsi" w:cs="Arial"/>
              </w:rPr>
              <w:t xml:space="preserve">ld have to be entered into T-24 </w:t>
            </w:r>
            <w:r>
              <w:rPr>
                <w:rFonts w:asciiTheme="minorHAnsi" w:hAnsiTheme="minorHAnsi" w:cs="Arial"/>
              </w:rPr>
              <w:t>before filling out these forms</w:t>
            </w:r>
          </w:p>
        </w:tc>
        <w:tc>
          <w:tcPr>
            <w:tcW w:w="630" w:type="pct"/>
          </w:tcPr>
          <w:p w:rsidR="002407D2" w:rsidRPr="002407D2" w:rsidRDefault="00F72A2B" w:rsidP="002407D2">
            <w:pPr>
              <w:spacing w:after="0" w:line="240" w:lineRule="auto"/>
              <w:ind w:left="55" w:hanging="55"/>
              <w:cnfStyle w:val="000000100000" w:firstRow="0" w:lastRow="0" w:firstColumn="0" w:lastColumn="0" w:oddVBand="0" w:evenVBand="0" w:oddHBand="1" w:evenHBand="0" w:firstRowFirstColumn="0" w:firstRowLastColumn="0" w:lastRowFirstColumn="0" w:lastRowLastColumn="0"/>
              <w:rPr>
                <w:rFonts w:asciiTheme="minorHAnsi" w:hAnsiTheme="minorHAnsi" w:cs="Arial"/>
              </w:rPr>
            </w:pPr>
            <w:r>
              <w:rPr>
                <w:rFonts w:asciiTheme="minorHAnsi" w:hAnsiTheme="minorHAnsi" w:cs="Arial"/>
              </w:rPr>
              <w:t>Must</w:t>
            </w:r>
          </w:p>
        </w:tc>
      </w:tr>
      <w:tr w:rsidR="000C09D7" w:rsidRPr="002407D2" w:rsidTr="00020EB3">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59" w:type="pct"/>
            <w:noWrap/>
          </w:tcPr>
          <w:p w:rsidR="000C09D7" w:rsidRPr="003666F6" w:rsidRDefault="000C09D7" w:rsidP="002407D2">
            <w:pPr>
              <w:spacing w:after="0" w:line="240" w:lineRule="auto"/>
              <w:ind w:left="55" w:hanging="55"/>
              <w:jc w:val="center"/>
              <w:rPr>
                <w:rFonts w:asciiTheme="minorHAnsi" w:hAnsiTheme="minorHAnsi" w:cs="Arial"/>
                <w:color w:val="FF0000"/>
              </w:rPr>
            </w:pPr>
            <w:r w:rsidRPr="003666F6">
              <w:rPr>
                <w:rFonts w:asciiTheme="minorHAnsi" w:hAnsiTheme="minorHAnsi" w:cs="Arial"/>
                <w:color w:val="FF0000"/>
              </w:rPr>
              <w:t>BRL002</w:t>
            </w:r>
          </w:p>
        </w:tc>
        <w:tc>
          <w:tcPr>
            <w:tcW w:w="1050" w:type="pct"/>
            <w:noWrap/>
          </w:tcPr>
          <w:p w:rsidR="000C09D7" w:rsidRPr="003666F6" w:rsidRDefault="000C09D7" w:rsidP="002407D2">
            <w:pPr>
              <w:spacing w:after="0" w:line="240" w:lineRule="auto"/>
              <w:ind w:left="55" w:hanging="55"/>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FF0000"/>
              </w:rPr>
            </w:pPr>
            <w:r w:rsidRPr="003666F6">
              <w:rPr>
                <w:rFonts w:asciiTheme="minorHAnsi" w:hAnsiTheme="minorHAnsi" w:cs="Arial"/>
                <w:color w:val="FF0000"/>
              </w:rPr>
              <w:t>Multi Entity Organizations</w:t>
            </w:r>
          </w:p>
        </w:tc>
        <w:tc>
          <w:tcPr>
            <w:tcW w:w="2661" w:type="pct"/>
          </w:tcPr>
          <w:p w:rsidR="000C09D7" w:rsidRPr="003666F6" w:rsidRDefault="000C09D7" w:rsidP="00020EB3">
            <w:pPr>
              <w:spacing w:after="0" w:line="240" w:lineRule="auto"/>
              <w:ind w:left="-59"/>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FF0000"/>
              </w:rPr>
            </w:pPr>
            <w:r w:rsidRPr="003666F6">
              <w:rPr>
                <w:rFonts w:asciiTheme="minorHAnsi" w:hAnsiTheme="minorHAnsi" w:cs="Arial"/>
                <w:color w:val="FF0000"/>
              </w:rPr>
              <w:t xml:space="preserve">When multi entity organizations are signing up for these products, a Power of Attorney must be provided by the child organization granting authority for the parent organization to post on its behalf (e.g. Acme trucking must provide a Power of Attorney for Acme Corp to post on </w:t>
            </w:r>
            <w:r w:rsidR="005901E6" w:rsidRPr="003666F6">
              <w:rPr>
                <w:rFonts w:asciiTheme="minorHAnsi" w:hAnsiTheme="minorHAnsi" w:cs="Arial"/>
                <w:color w:val="FF0000"/>
              </w:rPr>
              <w:t>its</w:t>
            </w:r>
            <w:r w:rsidRPr="003666F6">
              <w:rPr>
                <w:rFonts w:asciiTheme="minorHAnsi" w:hAnsiTheme="minorHAnsi" w:cs="Arial"/>
                <w:color w:val="FF0000"/>
              </w:rPr>
              <w:t xml:space="preserve"> behalf).</w:t>
            </w:r>
          </w:p>
        </w:tc>
        <w:tc>
          <w:tcPr>
            <w:tcW w:w="630" w:type="pct"/>
          </w:tcPr>
          <w:p w:rsidR="000C09D7" w:rsidRPr="003666F6" w:rsidRDefault="000C09D7" w:rsidP="002407D2">
            <w:pPr>
              <w:spacing w:after="0" w:line="240" w:lineRule="auto"/>
              <w:ind w:left="55" w:hanging="55"/>
              <w:cnfStyle w:val="000000010000" w:firstRow="0" w:lastRow="0" w:firstColumn="0" w:lastColumn="0" w:oddVBand="0" w:evenVBand="0" w:oddHBand="0" w:evenHBand="1" w:firstRowFirstColumn="0" w:firstRowLastColumn="0" w:lastRowFirstColumn="0" w:lastRowLastColumn="0"/>
              <w:rPr>
                <w:rFonts w:asciiTheme="minorHAnsi" w:hAnsiTheme="minorHAnsi" w:cs="Arial"/>
                <w:color w:val="FF0000"/>
              </w:rPr>
            </w:pPr>
            <w:r w:rsidRPr="003666F6">
              <w:rPr>
                <w:rFonts w:asciiTheme="minorHAnsi" w:hAnsiTheme="minorHAnsi" w:cs="Arial"/>
                <w:color w:val="FF0000"/>
              </w:rPr>
              <w:t>Must</w:t>
            </w:r>
          </w:p>
        </w:tc>
      </w:tr>
      <w:tr w:rsidR="00EB6419" w:rsidRPr="002407D2" w:rsidTr="00020E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59" w:type="pct"/>
            <w:noWrap/>
          </w:tcPr>
          <w:p w:rsidR="00EB6419" w:rsidRPr="00695322" w:rsidRDefault="00EB6419" w:rsidP="002407D2">
            <w:pPr>
              <w:spacing w:after="0" w:line="240" w:lineRule="auto"/>
              <w:ind w:left="55" w:hanging="55"/>
              <w:jc w:val="center"/>
              <w:rPr>
                <w:rFonts w:asciiTheme="minorHAnsi" w:hAnsiTheme="minorHAnsi" w:cs="Arial"/>
                <w:color w:val="FFC000"/>
              </w:rPr>
            </w:pPr>
            <w:r w:rsidRPr="00695322">
              <w:rPr>
                <w:rFonts w:asciiTheme="minorHAnsi" w:hAnsiTheme="minorHAnsi" w:cs="Arial"/>
                <w:color w:val="auto"/>
              </w:rPr>
              <w:t>BRL003</w:t>
            </w:r>
          </w:p>
        </w:tc>
        <w:tc>
          <w:tcPr>
            <w:tcW w:w="1050" w:type="pct"/>
            <w:noWrap/>
          </w:tcPr>
          <w:p w:rsidR="00EB6419" w:rsidRPr="00695322" w:rsidRDefault="00EB6419" w:rsidP="002407D2">
            <w:pPr>
              <w:spacing w:after="0" w:line="240" w:lineRule="auto"/>
              <w:ind w:left="55" w:hanging="55"/>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FFC000"/>
              </w:rPr>
            </w:pPr>
            <w:r w:rsidRPr="00695322">
              <w:rPr>
                <w:rFonts w:asciiTheme="minorHAnsi" w:hAnsiTheme="minorHAnsi" w:cs="Arial"/>
                <w:color w:val="FFC000"/>
              </w:rPr>
              <w:t>Changes to Submitted Forms</w:t>
            </w:r>
          </w:p>
        </w:tc>
        <w:tc>
          <w:tcPr>
            <w:tcW w:w="2661" w:type="pct"/>
          </w:tcPr>
          <w:p w:rsidR="00EB6419" w:rsidRPr="00695322" w:rsidRDefault="00EB6419" w:rsidP="00695322">
            <w:pPr>
              <w:spacing w:after="0" w:line="240" w:lineRule="auto"/>
              <w:ind w:left="-59"/>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FFC000"/>
              </w:rPr>
            </w:pPr>
            <w:r w:rsidRPr="00695322">
              <w:rPr>
                <w:rFonts w:asciiTheme="minorHAnsi" w:hAnsiTheme="minorHAnsi" w:cs="Arial"/>
                <w:color w:val="FFC000"/>
              </w:rPr>
              <w:t xml:space="preserve">Any </w:t>
            </w:r>
            <w:r w:rsidR="00695322" w:rsidRPr="00695322">
              <w:rPr>
                <w:rFonts w:asciiTheme="minorHAnsi" w:hAnsiTheme="minorHAnsi" w:cs="Arial"/>
                <w:color w:val="FFC000"/>
              </w:rPr>
              <w:t>changes required to submitted forms</w:t>
            </w:r>
            <w:r w:rsidRPr="00695322">
              <w:rPr>
                <w:rFonts w:asciiTheme="minorHAnsi" w:hAnsiTheme="minorHAnsi" w:cs="Arial"/>
                <w:color w:val="FFC000"/>
              </w:rPr>
              <w:t xml:space="preserve"> </w:t>
            </w:r>
            <w:r w:rsidR="00695322" w:rsidRPr="00695322">
              <w:rPr>
                <w:rFonts w:asciiTheme="minorHAnsi" w:hAnsiTheme="minorHAnsi" w:cs="Arial"/>
                <w:color w:val="FFC000"/>
              </w:rPr>
              <w:t>(</w:t>
            </w:r>
            <w:r w:rsidRPr="00695322">
              <w:rPr>
                <w:rFonts w:asciiTheme="minorHAnsi" w:hAnsiTheme="minorHAnsi" w:cs="Arial"/>
                <w:color w:val="FFC000"/>
              </w:rPr>
              <w:t>i.e. forms</w:t>
            </w:r>
            <w:r w:rsidR="00695322">
              <w:rPr>
                <w:rFonts w:asciiTheme="minorHAnsi" w:hAnsiTheme="minorHAnsi" w:cs="Arial"/>
                <w:color w:val="FFC000"/>
              </w:rPr>
              <w:t xml:space="preserve"> submitted to CMS that are</w:t>
            </w:r>
            <w:r w:rsidRPr="00695322">
              <w:rPr>
                <w:rFonts w:asciiTheme="minorHAnsi" w:hAnsiTheme="minorHAnsi" w:cs="Arial"/>
                <w:color w:val="FFC000"/>
              </w:rPr>
              <w:t xml:space="preserve"> </w:t>
            </w:r>
            <w:r w:rsidR="00695322" w:rsidRPr="00695322">
              <w:rPr>
                <w:rFonts w:asciiTheme="minorHAnsi" w:hAnsiTheme="minorHAnsi" w:cs="Arial"/>
                <w:color w:val="FFC000"/>
              </w:rPr>
              <w:t>incorrectly filled out) will be made to the saved form and must be signed by client to ensure they are aware of the change.</w:t>
            </w:r>
            <w:r w:rsidRPr="00695322">
              <w:rPr>
                <w:rFonts w:asciiTheme="minorHAnsi" w:hAnsiTheme="minorHAnsi" w:cs="Arial"/>
                <w:color w:val="FFC000"/>
              </w:rPr>
              <w:t xml:space="preserve"> </w:t>
            </w:r>
          </w:p>
        </w:tc>
        <w:tc>
          <w:tcPr>
            <w:tcW w:w="630" w:type="pct"/>
          </w:tcPr>
          <w:p w:rsidR="00EB6419" w:rsidRPr="00695322" w:rsidRDefault="00695322" w:rsidP="002407D2">
            <w:pPr>
              <w:spacing w:after="0" w:line="240" w:lineRule="auto"/>
              <w:ind w:left="55" w:hanging="55"/>
              <w:cnfStyle w:val="000000100000" w:firstRow="0" w:lastRow="0" w:firstColumn="0" w:lastColumn="0" w:oddVBand="0" w:evenVBand="0" w:oddHBand="1" w:evenHBand="0" w:firstRowFirstColumn="0" w:firstRowLastColumn="0" w:lastRowFirstColumn="0" w:lastRowLastColumn="0"/>
              <w:rPr>
                <w:rFonts w:asciiTheme="minorHAnsi" w:hAnsiTheme="minorHAnsi" w:cs="Arial"/>
                <w:color w:val="FFC000"/>
              </w:rPr>
            </w:pPr>
            <w:r w:rsidRPr="00695322">
              <w:rPr>
                <w:rFonts w:asciiTheme="minorHAnsi" w:hAnsiTheme="minorHAnsi" w:cs="Arial"/>
                <w:color w:val="FFC000"/>
              </w:rPr>
              <w:t>Must</w:t>
            </w:r>
          </w:p>
        </w:tc>
      </w:tr>
    </w:tbl>
    <w:p w:rsidR="00E907E0" w:rsidRPr="002407D2" w:rsidRDefault="00E907E0" w:rsidP="00E70164">
      <w:pPr>
        <w:pStyle w:val="Heading1"/>
      </w:pPr>
      <w:bookmarkStart w:id="106" w:name="_Toc513790427"/>
      <w:r w:rsidRPr="002407D2">
        <w:t>Signature</w:t>
      </w:r>
      <w:bookmarkEnd w:id="106"/>
    </w:p>
    <w:p w:rsidR="00E907E0" w:rsidRPr="002407D2" w:rsidRDefault="00E907E0" w:rsidP="00E907E0">
      <w:pPr>
        <w:rPr>
          <w:rFonts w:asciiTheme="minorHAnsi" w:hAnsiTheme="minorHAnsi" w:cstheme="minorHAnsi"/>
        </w:rPr>
      </w:pPr>
      <w:r w:rsidRPr="002407D2">
        <w:rPr>
          <w:rFonts w:asciiTheme="minorHAnsi" w:hAnsiTheme="minorHAnsi" w:cstheme="minorHAnsi"/>
        </w:rPr>
        <w:t>This section contains the signatures of the primary key stakeholders indicating acknowledgement and acceptance that the information collected in this document represents the interests of all business area stakeholders listed in the Stakeholder section.</w:t>
      </w:r>
    </w:p>
    <w:tbl>
      <w:tblPr>
        <w:tblStyle w:val="Corporate"/>
        <w:tblW w:w="10123" w:type="dxa"/>
        <w:tblLayout w:type="fixed"/>
        <w:tblLook w:val="04A0" w:firstRow="1" w:lastRow="0" w:firstColumn="1" w:lastColumn="0" w:noHBand="0" w:noVBand="1"/>
      </w:tblPr>
      <w:tblGrid>
        <w:gridCol w:w="1901"/>
        <w:gridCol w:w="2977"/>
        <w:gridCol w:w="1559"/>
        <w:gridCol w:w="3686"/>
      </w:tblGrid>
      <w:tr w:rsidR="00080E35" w:rsidRPr="00414A3D" w:rsidTr="00287FE3">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901" w:type="dxa"/>
          </w:tcPr>
          <w:p w:rsidR="00080E35" w:rsidRPr="00414A3D" w:rsidRDefault="00080E35" w:rsidP="00783383">
            <w:pPr>
              <w:spacing w:after="0" w:line="240" w:lineRule="auto"/>
              <w:rPr>
                <w:rFonts w:cs="Tahoma"/>
                <w:b w:val="0"/>
              </w:rPr>
            </w:pPr>
            <w:r>
              <w:rPr>
                <w:rFonts w:cs="Tahoma"/>
                <w:b w:val="0"/>
              </w:rPr>
              <w:t>Role</w:t>
            </w:r>
          </w:p>
        </w:tc>
        <w:tc>
          <w:tcPr>
            <w:tcW w:w="2977" w:type="dxa"/>
          </w:tcPr>
          <w:p w:rsidR="00080E35" w:rsidRPr="00414A3D" w:rsidRDefault="00080E35" w:rsidP="00783383">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Name &amp; Title</w:t>
            </w:r>
          </w:p>
        </w:tc>
        <w:tc>
          <w:tcPr>
            <w:tcW w:w="1559" w:type="dxa"/>
          </w:tcPr>
          <w:p w:rsidR="00080E35" w:rsidRPr="00414A3D" w:rsidRDefault="00080E35" w:rsidP="00783383">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Date</w:t>
            </w:r>
          </w:p>
        </w:tc>
        <w:tc>
          <w:tcPr>
            <w:tcW w:w="3686" w:type="dxa"/>
          </w:tcPr>
          <w:p w:rsidR="00080E35" w:rsidRPr="00414A3D" w:rsidRDefault="00080E35" w:rsidP="00783383">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Digitally Approved</w:t>
            </w:r>
          </w:p>
        </w:tc>
      </w:tr>
      <w:tr w:rsidR="00080E35" w:rsidRPr="00414A3D" w:rsidTr="00287FE3">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901" w:type="dxa"/>
          </w:tcPr>
          <w:p w:rsidR="00080E35" w:rsidRPr="00414A3D" w:rsidRDefault="00080E35" w:rsidP="00783383">
            <w:pPr>
              <w:spacing w:after="0" w:line="240" w:lineRule="auto"/>
              <w:rPr>
                <w:rFonts w:asciiTheme="minorHAnsi" w:hAnsiTheme="minorHAnsi" w:cs="Tahoma"/>
              </w:rPr>
            </w:pPr>
            <w:r w:rsidRPr="00414A3D">
              <w:rPr>
                <w:rFonts w:asciiTheme="minorHAnsi" w:hAnsiTheme="minorHAnsi" w:cs="Tahoma"/>
              </w:rPr>
              <w:t>Business Sponsor</w:t>
            </w:r>
          </w:p>
        </w:tc>
        <w:tc>
          <w:tcPr>
            <w:tcW w:w="2977" w:type="dxa"/>
          </w:tcPr>
          <w:p w:rsidR="00FC50AD" w:rsidRDefault="00783383"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Jo Gould, </w:t>
            </w:r>
          </w:p>
          <w:p w:rsidR="00080E35" w:rsidRPr="00FC50AD" w:rsidRDefault="00783383"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FC50AD">
              <w:rPr>
                <w:rFonts w:asciiTheme="minorHAnsi" w:hAnsiTheme="minorHAnsi"/>
                <w:sz w:val="20"/>
                <w:szCs w:val="20"/>
              </w:rPr>
              <w:t>Senior Manager, Cash Management, Sales &amp; Marketing</w:t>
            </w:r>
          </w:p>
        </w:tc>
        <w:tc>
          <w:tcPr>
            <w:tcW w:w="1559" w:type="dxa"/>
          </w:tcPr>
          <w:p w:rsidR="00080E35" w:rsidRPr="00414A3D" w:rsidRDefault="00B67AA4"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5/11/2018</w:t>
            </w:r>
          </w:p>
        </w:tc>
        <w:tc>
          <w:tcPr>
            <w:tcW w:w="3686" w:type="dxa"/>
          </w:tcPr>
          <w:p w:rsidR="00080E35" w:rsidRPr="00414A3D" w:rsidRDefault="00260B56" w:rsidP="00287FE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object w:dxaOrig="6121" w:dyaOrig="811" w14:anchorId="32317D37">
                <v:shape id="_x0000_i1026" type="#_x0000_t75" style="width:148.45pt;height:40.5pt" o:ole="">
                  <v:imagedata r:id="rId19" o:title=""/>
                </v:shape>
                <o:OLEObject Type="Embed" ProgID="Package" ShapeID="_x0000_i1026" DrawAspect="Content" ObjectID="_1641715300" r:id="rId20"/>
              </w:object>
            </w:r>
          </w:p>
        </w:tc>
      </w:tr>
      <w:tr w:rsidR="00080E35" w:rsidRPr="00414A3D" w:rsidTr="00287FE3">
        <w:trPr>
          <w:cnfStyle w:val="000000010000" w:firstRow="0" w:lastRow="0" w:firstColumn="0" w:lastColumn="0" w:oddVBand="0" w:evenVBand="0" w:oddHBand="0" w:evenHBand="1"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901" w:type="dxa"/>
          </w:tcPr>
          <w:p w:rsidR="00080E35" w:rsidRPr="00414A3D" w:rsidRDefault="00080E35" w:rsidP="00783383">
            <w:pPr>
              <w:spacing w:after="0" w:line="240" w:lineRule="auto"/>
              <w:rPr>
                <w:rFonts w:asciiTheme="minorHAnsi" w:hAnsiTheme="minorHAnsi" w:cs="Tahoma"/>
              </w:rPr>
            </w:pPr>
            <w:r w:rsidRPr="00414A3D">
              <w:rPr>
                <w:rFonts w:asciiTheme="minorHAnsi" w:hAnsiTheme="minorHAnsi" w:cs="Tahoma"/>
              </w:rPr>
              <w:t>Business Subject Matter Expert</w:t>
            </w:r>
          </w:p>
        </w:tc>
        <w:tc>
          <w:tcPr>
            <w:tcW w:w="2977" w:type="dxa"/>
          </w:tcPr>
          <w:p w:rsidR="00FC50AD" w:rsidRDefault="00783383" w:rsidP="0078338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sidRPr="00FC50AD">
              <w:rPr>
                <w:rFonts w:asciiTheme="minorHAnsi" w:hAnsiTheme="minorHAnsi"/>
                <w:szCs w:val="20"/>
              </w:rPr>
              <w:t xml:space="preserve">Ram Sidhu, </w:t>
            </w:r>
          </w:p>
          <w:p w:rsidR="00080E35" w:rsidRPr="00FC50AD" w:rsidRDefault="00783383" w:rsidP="0078338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sidRPr="00FC50AD">
              <w:rPr>
                <w:rFonts w:asciiTheme="minorHAnsi" w:hAnsiTheme="minorHAnsi"/>
                <w:sz w:val="20"/>
                <w:szCs w:val="20"/>
              </w:rPr>
              <w:t xml:space="preserve">Manager, </w:t>
            </w:r>
            <w:r w:rsidRPr="00FC50AD">
              <w:rPr>
                <w:rFonts w:asciiTheme="minorHAnsi" w:hAnsiTheme="minorHAnsi"/>
                <w:sz w:val="18"/>
                <w:szCs w:val="20"/>
              </w:rPr>
              <w:t>Digital Sales &amp; Marketing</w:t>
            </w:r>
          </w:p>
        </w:tc>
        <w:tc>
          <w:tcPr>
            <w:tcW w:w="1559" w:type="dxa"/>
          </w:tcPr>
          <w:p w:rsidR="00080E35" w:rsidRPr="00414A3D" w:rsidRDefault="00B67AA4" w:rsidP="0078338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hAnsiTheme="minorHAnsi" w:cs="Tahoma"/>
              </w:rPr>
              <w:t>5/11/2018</w:t>
            </w:r>
          </w:p>
        </w:tc>
        <w:tc>
          <w:tcPr>
            <w:tcW w:w="3686" w:type="dxa"/>
          </w:tcPr>
          <w:sdt>
            <w:sdtPr>
              <w:alias w:val="Digitally Approved"/>
              <w:tag w:val="Digitally Approved"/>
              <w:id w:val="-1189371130"/>
              <w14:checkbox>
                <w14:checked w14:val="1"/>
                <w14:checkedState w14:val="2612" w14:font="MS Gothic"/>
                <w14:uncheckedState w14:val="2610" w14:font="MS Gothic"/>
              </w14:checkbox>
            </w:sdtPr>
            <w:sdtEndPr/>
            <w:sdtContent>
              <w:p w:rsidR="00080E35" w:rsidRDefault="00544236" w:rsidP="00783383">
                <w:pPr>
                  <w:jc w:val="center"/>
                  <w:cnfStyle w:val="000000010000" w:firstRow="0" w:lastRow="0" w:firstColumn="0" w:lastColumn="0" w:oddVBand="0" w:evenVBand="0" w:oddHBand="0" w:evenHBand="1" w:firstRowFirstColumn="0" w:firstRowLastColumn="0" w:lastRowFirstColumn="0" w:lastRowLastColumn="0"/>
                </w:pPr>
                <w:r>
                  <w:rPr>
                    <w:rFonts w:ascii="MS Gothic" w:eastAsia="MS Gothic" w:hAnsi="MS Gothic" w:hint="eastAsia"/>
                  </w:rPr>
                  <w:t>☒</w:t>
                </w:r>
              </w:p>
            </w:sdtContent>
          </w:sdt>
          <w:p w:rsidR="00080E35" w:rsidRPr="00414A3D" w:rsidRDefault="00080E35" w:rsidP="0078338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sidRPr="002E3535">
              <w:rPr>
                <w:i/>
                <w:color w:val="A6A6A6" w:themeColor="background1" w:themeShade="A6"/>
                <w:sz w:val="16"/>
              </w:rPr>
              <w:t>Add to history that doc was digitally approved</w:t>
            </w:r>
          </w:p>
        </w:tc>
      </w:tr>
      <w:tr w:rsidR="00080E35" w:rsidRPr="00414A3D" w:rsidTr="00287FE3">
        <w:trPr>
          <w:cnfStyle w:val="000000100000" w:firstRow="0" w:lastRow="0" w:firstColumn="0" w:lastColumn="0" w:oddVBand="0" w:evenVBand="0" w:oddHBand="1" w:evenHBand="0" w:firstRowFirstColumn="0" w:firstRowLastColumn="0" w:lastRowFirstColumn="0" w:lastRowLastColumn="0"/>
          <w:trHeight w:val="960"/>
        </w:trPr>
        <w:tc>
          <w:tcPr>
            <w:cnfStyle w:val="001000000000" w:firstRow="0" w:lastRow="0" w:firstColumn="1" w:lastColumn="0" w:oddVBand="0" w:evenVBand="0" w:oddHBand="0" w:evenHBand="0" w:firstRowFirstColumn="0" w:firstRowLastColumn="0" w:lastRowFirstColumn="0" w:lastRowLastColumn="0"/>
            <w:tcW w:w="1901" w:type="dxa"/>
          </w:tcPr>
          <w:p w:rsidR="00080E35" w:rsidRDefault="00080E35" w:rsidP="00783383">
            <w:pPr>
              <w:spacing w:after="0" w:line="240" w:lineRule="auto"/>
              <w:rPr>
                <w:rFonts w:cs="Tahoma"/>
              </w:rPr>
            </w:pPr>
            <w:r w:rsidRPr="00414A3D">
              <w:rPr>
                <w:rFonts w:asciiTheme="minorHAnsi" w:hAnsiTheme="minorHAnsi" w:cs="Tahoma"/>
              </w:rPr>
              <w:t>Business Subject Matter Expert</w:t>
            </w:r>
          </w:p>
        </w:tc>
        <w:tc>
          <w:tcPr>
            <w:tcW w:w="2977" w:type="dxa"/>
          </w:tcPr>
          <w:p w:rsidR="00FC50AD" w:rsidRDefault="00783383"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rPr>
              <w:t xml:space="preserve">Gurdy Bains, </w:t>
            </w:r>
          </w:p>
          <w:p w:rsidR="00080E35" w:rsidRPr="00FC50AD" w:rsidRDefault="00783383"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sz w:val="20"/>
              </w:rPr>
              <w:t>Manager, CMS</w:t>
            </w:r>
          </w:p>
        </w:tc>
        <w:tc>
          <w:tcPr>
            <w:tcW w:w="1559" w:type="dxa"/>
          </w:tcPr>
          <w:p w:rsidR="00080E35" w:rsidRPr="00414A3D" w:rsidRDefault="00B67AA4"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Pr>
                <w:rFonts w:asciiTheme="minorHAnsi" w:hAnsiTheme="minorHAnsi" w:cs="Tahoma"/>
              </w:rPr>
              <w:t>5/11/2018</w:t>
            </w:r>
          </w:p>
        </w:tc>
        <w:tc>
          <w:tcPr>
            <w:tcW w:w="3686" w:type="dxa"/>
          </w:tcPr>
          <w:p w:rsidR="00080E35" w:rsidRPr="00414A3D" w:rsidRDefault="00210F52" w:rsidP="00287FE3">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ins w:id="107" w:author="Gurdy Bains" w:date="2018-07-10T08:57:00Z">
              <w:r>
                <w:rPr>
                  <w:rFonts w:cs="Tahoma"/>
                </w:rPr>
                <w:t>X</w:t>
              </w:r>
            </w:ins>
            <w:del w:id="108" w:author="Gurdy Bains" w:date="2018-07-10T08:55:00Z">
              <w:r w:rsidR="00260B56" w:rsidDel="00210F52">
                <w:rPr>
                  <w:rFonts w:cs="Tahoma"/>
                </w:rPr>
                <w:object w:dxaOrig="6451" w:dyaOrig="811" w14:anchorId="2ED14DBB">
                  <v:shape id="_x0000_i1027" type="#_x0000_t75" style="width:169.35pt;height:40.5pt" o:ole="">
                    <v:imagedata r:id="rId21" o:title=""/>
                  </v:shape>
                  <o:OLEObject Type="Embed" ProgID="Package" ShapeID="_x0000_i1027" DrawAspect="Content" ObjectID="_1641715301" r:id="rId22"/>
                </w:object>
              </w:r>
            </w:del>
          </w:p>
        </w:tc>
      </w:tr>
      <w:tr w:rsidR="00080E35" w:rsidRPr="00414A3D" w:rsidTr="00287FE3">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080E35" w:rsidRDefault="00080E35" w:rsidP="00783383">
            <w:pPr>
              <w:spacing w:after="0" w:line="240" w:lineRule="auto"/>
              <w:rPr>
                <w:rFonts w:cs="Tahoma"/>
              </w:rPr>
            </w:pPr>
            <w:r w:rsidRPr="00414A3D">
              <w:rPr>
                <w:rFonts w:asciiTheme="minorHAnsi" w:hAnsiTheme="minorHAnsi" w:cs="Tahoma"/>
              </w:rPr>
              <w:t>Business Subject Matter Expert</w:t>
            </w:r>
          </w:p>
        </w:tc>
        <w:tc>
          <w:tcPr>
            <w:tcW w:w="2977" w:type="dxa"/>
          </w:tcPr>
          <w:p w:rsidR="00783383" w:rsidRPr="00FC50AD" w:rsidRDefault="00783383" w:rsidP="0078338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Jane Teo, Mgr, </w:t>
            </w:r>
          </w:p>
          <w:p w:rsidR="00080E35" w:rsidRPr="00FC50AD" w:rsidRDefault="00783383" w:rsidP="00783383">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sidRPr="00FC50AD">
              <w:rPr>
                <w:rFonts w:asciiTheme="minorHAnsi" w:hAnsiTheme="minorHAnsi"/>
                <w:sz w:val="20"/>
                <w:szCs w:val="20"/>
              </w:rPr>
              <w:t>AML Program Development</w:t>
            </w:r>
          </w:p>
        </w:tc>
        <w:tc>
          <w:tcPr>
            <w:tcW w:w="1559" w:type="dxa"/>
          </w:tcPr>
          <w:p w:rsidR="00080E35" w:rsidRPr="00414A3D" w:rsidRDefault="00B67AA4" w:rsidP="00783383">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Pr>
                <w:rFonts w:asciiTheme="minorHAnsi" w:hAnsiTheme="minorHAnsi" w:cs="Tahoma"/>
              </w:rPr>
              <w:t>5/11/2018</w:t>
            </w:r>
          </w:p>
        </w:tc>
        <w:tc>
          <w:tcPr>
            <w:tcW w:w="3686" w:type="dxa"/>
          </w:tcPr>
          <w:p w:rsidR="00080E35" w:rsidRPr="00414A3D" w:rsidRDefault="00260B56" w:rsidP="00287FE3">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Pr>
                <w:rFonts w:cs="Tahoma"/>
              </w:rPr>
              <w:object w:dxaOrig="6121" w:dyaOrig="811" w14:anchorId="4EE1F927">
                <v:shape id="_x0000_i1028" type="#_x0000_t75" style="width:169.55pt;height:40.5pt" o:ole="">
                  <v:imagedata r:id="rId23" o:title=""/>
                </v:shape>
                <o:OLEObject Type="Embed" ProgID="Package" ShapeID="_x0000_i1028" DrawAspect="Content" ObjectID="_1641715302" r:id="rId24"/>
              </w:object>
            </w:r>
          </w:p>
        </w:tc>
      </w:tr>
      <w:tr w:rsidR="00080E35" w:rsidRPr="00414A3D" w:rsidTr="00287FE3">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080E35" w:rsidRPr="00414A3D" w:rsidRDefault="00080E35" w:rsidP="00783383">
            <w:pPr>
              <w:spacing w:after="0" w:line="240" w:lineRule="auto"/>
              <w:rPr>
                <w:rFonts w:asciiTheme="minorHAnsi" w:hAnsiTheme="minorHAnsi" w:cs="Tahoma"/>
              </w:rPr>
            </w:pPr>
            <w:r w:rsidRPr="00414A3D">
              <w:rPr>
                <w:rFonts w:asciiTheme="minorHAnsi" w:hAnsiTheme="minorHAnsi" w:cs="Tahoma"/>
              </w:rPr>
              <w:t>Business Analyst</w:t>
            </w:r>
          </w:p>
        </w:tc>
        <w:tc>
          <w:tcPr>
            <w:tcW w:w="2977" w:type="dxa"/>
          </w:tcPr>
          <w:p w:rsidR="00080E35" w:rsidRPr="00FC50AD" w:rsidRDefault="00783383"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rPr>
              <w:t>James McFarlane,</w:t>
            </w:r>
          </w:p>
          <w:p w:rsidR="00783383" w:rsidRPr="00FC50AD" w:rsidRDefault="00783383"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sz w:val="20"/>
              </w:rPr>
              <w:t>Business Analyst</w:t>
            </w:r>
          </w:p>
        </w:tc>
        <w:tc>
          <w:tcPr>
            <w:tcW w:w="1559" w:type="dxa"/>
          </w:tcPr>
          <w:p w:rsidR="00080E35" w:rsidRPr="00414A3D" w:rsidRDefault="00B67AA4"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5/11/2018</w:t>
            </w:r>
          </w:p>
        </w:tc>
        <w:tc>
          <w:tcPr>
            <w:tcW w:w="3686" w:type="dxa"/>
          </w:tcPr>
          <w:sdt>
            <w:sdtPr>
              <w:alias w:val="Digitally Approved"/>
              <w:tag w:val="Digitally Approved"/>
              <w:id w:val="-808939087"/>
              <w14:checkbox>
                <w14:checked w14:val="1"/>
                <w14:checkedState w14:val="2612" w14:font="MS Gothic"/>
                <w14:uncheckedState w14:val="2610" w14:font="MS Gothic"/>
              </w14:checkbox>
            </w:sdtPr>
            <w:sdtEndPr/>
            <w:sdtContent>
              <w:p w:rsidR="00080E35" w:rsidRDefault="00B67AA4" w:rsidP="00783383">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sdtContent>
          </w:sdt>
          <w:p w:rsidR="00080E35" w:rsidRPr="00414A3D" w:rsidRDefault="00080E35" w:rsidP="0078338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2E3535">
              <w:rPr>
                <w:i/>
                <w:color w:val="A6A6A6" w:themeColor="background1" w:themeShade="A6"/>
                <w:sz w:val="16"/>
              </w:rPr>
              <w:t>Add to history that doc was digitally approved</w:t>
            </w:r>
          </w:p>
        </w:tc>
      </w:tr>
    </w:tbl>
    <w:p w:rsidR="00E907E0" w:rsidRDefault="00E907E0" w:rsidP="00E907E0">
      <w:pPr>
        <w:rPr>
          <w:rFonts w:asciiTheme="minorHAnsi" w:hAnsiTheme="minorHAnsi" w:cstheme="minorHAnsi"/>
        </w:rPr>
      </w:pPr>
    </w:p>
    <w:p w:rsidR="00287FE3" w:rsidRDefault="00287FE3" w:rsidP="00E907E0">
      <w:pPr>
        <w:rPr>
          <w:rFonts w:asciiTheme="minorHAnsi" w:hAnsiTheme="minorHAnsi" w:cstheme="minorHAnsi"/>
        </w:rPr>
      </w:pPr>
    </w:p>
    <w:p w:rsidR="00287FE3" w:rsidRDefault="00287FE3" w:rsidP="00E907E0">
      <w:pPr>
        <w:rPr>
          <w:rFonts w:asciiTheme="minorHAnsi" w:hAnsiTheme="minorHAnsi" w:cstheme="minorHAnsi"/>
        </w:rPr>
      </w:pPr>
    </w:p>
    <w:p w:rsidR="00BF0143" w:rsidRPr="002407D2" w:rsidRDefault="00BF0143" w:rsidP="00E907E0">
      <w:pPr>
        <w:rPr>
          <w:rFonts w:asciiTheme="minorHAnsi" w:hAnsiTheme="minorHAnsi" w:cstheme="minorHAnsi"/>
        </w:rPr>
      </w:pPr>
      <w:r>
        <w:rPr>
          <w:rFonts w:asciiTheme="minorHAnsi" w:hAnsiTheme="minorHAnsi" w:cstheme="minorHAnsi"/>
        </w:rPr>
        <w:t>Signature for Version 0.4</w:t>
      </w:r>
    </w:p>
    <w:tbl>
      <w:tblPr>
        <w:tblStyle w:val="Corporate"/>
        <w:tblW w:w="10123" w:type="dxa"/>
        <w:tblLayout w:type="fixed"/>
        <w:tblLook w:val="04A0" w:firstRow="1" w:lastRow="0" w:firstColumn="1" w:lastColumn="0" w:noHBand="0" w:noVBand="1"/>
      </w:tblPr>
      <w:tblGrid>
        <w:gridCol w:w="1901"/>
        <w:gridCol w:w="2977"/>
        <w:gridCol w:w="1559"/>
        <w:gridCol w:w="3686"/>
      </w:tblGrid>
      <w:tr w:rsidR="00BF0143" w:rsidRPr="00414A3D" w:rsidTr="0054423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901" w:type="dxa"/>
          </w:tcPr>
          <w:bookmarkEnd w:id="2"/>
          <w:bookmarkEnd w:id="3"/>
          <w:p w:rsidR="00BF0143" w:rsidRPr="00414A3D" w:rsidRDefault="00BF0143" w:rsidP="00BF0143">
            <w:pPr>
              <w:spacing w:after="0" w:line="240" w:lineRule="auto"/>
              <w:rPr>
                <w:rFonts w:cs="Tahoma"/>
                <w:b w:val="0"/>
              </w:rPr>
            </w:pPr>
            <w:r>
              <w:rPr>
                <w:rFonts w:cs="Tahoma"/>
                <w:b w:val="0"/>
              </w:rPr>
              <w:t>Role</w:t>
            </w:r>
          </w:p>
        </w:tc>
        <w:tc>
          <w:tcPr>
            <w:tcW w:w="2977" w:type="dxa"/>
          </w:tcPr>
          <w:p w:rsidR="00BF0143" w:rsidRPr="00414A3D" w:rsidRDefault="00BF0143" w:rsidP="00BF0143">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Name &amp; Title</w:t>
            </w:r>
          </w:p>
        </w:tc>
        <w:tc>
          <w:tcPr>
            <w:tcW w:w="1559" w:type="dxa"/>
          </w:tcPr>
          <w:p w:rsidR="00BF0143" w:rsidRPr="00414A3D" w:rsidRDefault="00BF0143" w:rsidP="00BF0143">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Date</w:t>
            </w:r>
          </w:p>
        </w:tc>
        <w:tc>
          <w:tcPr>
            <w:tcW w:w="3686" w:type="dxa"/>
          </w:tcPr>
          <w:p w:rsidR="00BF0143" w:rsidRPr="00BF0143" w:rsidRDefault="00BF0143" w:rsidP="00BF0143">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sidRPr="00BF0143">
              <w:rPr>
                <w:rFonts w:asciiTheme="minorHAnsi" w:hAnsiTheme="minorHAnsi" w:cs="Tahoma"/>
                <w:b w:val="0"/>
              </w:rPr>
              <w:t>Approval</w:t>
            </w:r>
          </w:p>
        </w:tc>
      </w:tr>
      <w:tr w:rsidR="00BF0143" w:rsidRPr="00414A3D" w:rsidTr="00544236">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901" w:type="dxa"/>
          </w:tcPr>
          <w:p w:rsidR="00BF0143" w:rsidRPr="00414A3D" w:rsidRDefault="00BF0143" w:rsidP="00BF0143">
            <w:pPr>
              <w:spacing w:after="0" w:line="240" w:lineRule="auto"/>
              <w:rPr>
                <w:rFonts w:asciiTheme="minorHAnsi" w:hAnsiTheme="minorHAnsi" w:cs="Tahoma"/>
              </w:rPr>
            </w:pPr>
            <w:r w:rsidRPr="00414A3D">
              <w:rPr>
                <w:rFonts w:asciiTheme="minorHAnsi" w:hAnsiTheme="minorHAnsi" w:cs="Tahoma"/>
              </w:rPr>
              <w:t>Business Sponsor</w:t>
            </w:r>
          </w:p>
        </w:tc>
        <w:tc>
          <w:tcPr>
            <w:tcW w:w="2977" w:type="dxa"/>
          </w:tcPr>
          <w:p w:rsidR="00BF0143" w:rsidRDefault="00BF0143"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Jo Gould, </w:t>
            </w:r>
          </w:p>
          <w:p w:rsidR="00BF0143" w:rsidRPr="00FC50AD" w:rsidRDefault="00BF0143"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FC50AD">
              <w:rPr>
                <w:rFonts w:asciiTheme="minorHAnsi" w:hAnsiTheme="minorHAnsi"/>
                <w:sz w:val="20"/>
                <w:szCs w:val="20"/>
              </w:rPr>
              <w:t>Senior Manager, Cash Management, Sales &amp; Marketing</w:t>
            </w:r>
          </w:p>
        </w:tc>
        <w:tc>
          <w:tcPr>
            <w:tcW w:w="1559" w:type="dxa"/>
          </w:tcPr>
          <w:p w:rsidR="00BF0143" w:rsidRPr="00414A3D" w:rsidRDefault="00BF0143"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7/10/2018</w:t>
            </w:r>
          </w:p>
        </w:tc>
        <w:tc>
          <w:tcPr>
            <w:tcW w:w="3686" w:type="dxa"/>
          </w:tcPr>
          <w:p w:rsidR="00BF0143" w:rsidRDefault="00A84842"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A84842">
              <w:rPr>
                <w:rFonts w:asciiTheme="minorHAnsi" w:hAnsiTheme="minorHAnsi" w:cs="Tahoma"/>
              </w:rPr>
              <w:object w:dxaOrig="2730" w:dyaOrig="811" w14:anchorId="71E72D78">
                <v:shape id="_x0000_i1029" type="#_x0000_t75" style="width:136.5pt;height:40.5pt" o:ole="">
                  <v:imagedata r:id="rId25" o:title=""/>
                </v:shape>
                <o:OLEObject Type="Embed" ProgID="Package" ShapeID="_x0000_i1029" DrawAspect="Content" ObjectID="_1641715303" r:id="rId26"/>
              </w:object>
            </w:r>
          </w:p>
        </w:tc>
      </w:tr>
      <w:tr w:rsidR="00BF0143" w:rsidRPr="00414A3D" w:rsidTr="00544236">
        <w:trPr>
          <w:cnfStyle w:val="000000010000" w:firstRow="0" w:lastRow="0" w:firstColumn="0" w:lastColumn="0" w:oddVBand="0" w:evenVBand="0" w:oddHBand="0" w:evenHBand="1"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901" w:type="dxa"/>
          </w:tcPr>
          <w:p w:rsidR="00BF0143" w:rsidRPr="00414A3D" w:rsidRDefault="00BF0143" w:rsidP="00BF0143">
            <w:pPr>
              <w:spacing w:after="0" w:line="240" w:lineRule="auto"/>
              <w:rPr>
                <w:rFonts w:asciiTheme="minorHAnsi" w:hAnsiTheme="minorHAnsi" w:cs="Tahoma"/>
              </w:rPr>
            </w:pPr>
            <w:r w:rsidRPr="00414A3D">
              <w:rPr>
                <w:rFonts w:asciiTheme="minorHAnsi" w:hAnsiTheme="minorHAnsi" w:cs="Tahoma"/>
              </w:rPr>
              <w:t>Business Subject Matter Expert</w:t>
            </w:r>
          </w:p>
        </w:tc>
        <w:tc>
          <w:tcPr>
            <w:tcW w:w="2977" w:type="dxa"/>
          </w:tcPr>
          <w:p w:rsidR="00BF0143" w:rsidRDefault="00BF0143" w:rsidP="00BF014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sidRPr="00FC50AD">
              <w:rPr>
                <w:rFonts w:asciiTheme="minorHAnsi" w:hAnsiTheme="minorHAnsi"/>
                <w:szCs w:val="20"/>
              </w:rPr>
              <w:t xml:space="preserve">Ram Sidhu, </w:t>
            </w:r>
          </w:p>
          <w:p w:rsidR="00BF0143" w:rsidRPr="00FC50AD" w:rsidRDefault="00BF0143" w:rsidP="00BF014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sidRPr="00FC50AD">
              <w:rPr>
                <w:rFonts w:asciiTheme="minorHAnsi" w:hAnsiTheme="minorHAnsi"/>
                <w:sz w:val="20"/>
                <w:szCs w:val="20"/>
              </w:rPr>
              <w:t xml:space="preserve">Manager, </w:t>
            </w:r>
            <w:r w:rsidRPr="00FC50AD">
              <w:rPr>
                <w:rFonts w:asciiTheme="minorHAnsi" w:hAnsiTheme="minorHAnsi"/>
                <w:sz w:val="18"/>
                <w:szCs w:val="20"/>
              </w:rPr>
              <w:t>Digital Sales &amp; Marketing</w:t>
            </w:r>
          </w:p>
        </w:tc>
        <w:tc>
          <w:tcPr>
            <w:tcW w:w="1559" w:type="dxa"/>
          </w:tcPr>
          <w:p w:rsidR="00BF0143" w:rsidRPr="00414A3D" w:rsidRDefault="00BF0143" w:rsidP="00BF014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hAnsiTheme="minorHAnsi" w:cs="Tahoma"/>
              </w:rPr>
              <w:t>7/10/2018</w:t>
            </w:r>
          </w:p>
        </w:tc>
        <w:tc>
          <w:tcPr>
            <w:tcW w:w="3686" w:type="dxa"/>
          </w:tcPr>
          <w:p w:rsidR="00BF0143" w:rsidRDefault="00BF0143" w:rsidP="00BF014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hAnsiTheme="minorHAnsi" w:cs="Tahoma"/>
              </w:rPr>
              <w:object w:dxaOrig="2895" w:dyaOrig="811" w14:anchorId="5054ED4C">
                <v:shape id="_x0000_i1030" type="#_x0000_t75" style="width:144.75pt;height:40.5pt" o:ole="">
                  <v:imagedata r:id="rId27" o:title=""/>
                </v:shape>
                <o:OLEObject Type="Embed" ProgID="Package" ShapeID="_x0000_i1030" DrawAspect="Content" ObjectID="_1641715304" r:id="rId28"/>
              </w:object>
            </w:r>
          </w:p>
        </w:tc>
      </w:tr>
      <w:tr w:rsidR="00BF0143" w:rsidRPr="00414A3D" w:rsidTr="00544236">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BF0143" w:rsidRDefault="00BF0143" w:rsidP="00BF0143">
            <w:pPr>
              <w:spacing w:after="0" w:line="240" w:lineRule="auto"/>
              <w:rPr>
                <w:rFonts w:cs="Tahoma"/>
              </w:rPr>
            </w:pPr>
            <w:r w:rsidRPr="00414A3D">
              <w:rPr>
                <w:rFonts w:asciiTheme="minorHAnsi" w:hAnsiTheme="minorHAnsi" w:cs="Tahoma"/>
              </w:rPr>
              <w:t>Business Subject Matter Expert</w:t>
            </w:r>
          </w:p>
        </w:tc>
        <w:tc>
          <w:tcPr>
            <w:tcW w:w="2977" w:type="dxa"/>
          </w:tcPr>
          <w:p w:rsidR="00BF0143" w:rsidRDefault="00BF0143"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rPr>
              <w:t xml:space="preserve">Gurdy Bains, </w:t>
            </w:r>
          </w:p>
          <w:p w:rsidR="00BF0143" w:rsidRPr="00FC50AD" w:rsidRDefault="00BF0143"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sz w:val="20"/>
              </w:rPr>
              <w:t>Manager, CMS</w:t>
            </w:r>
          </w:p>
        </w:tc>
        <w:tc>
          <w:tcPr>
            <w:tcW w:w="1559" w:type="dxa"/>
          </w:tcPr>
          <w:p w:rsidR="00BF0143" w:rsidRPr="00414A3D" w:rsidRDefault="00BF0143"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Pr>
                <w:rFonts w:asciiTheme="minorHAnsi" w:hAnsiTheme="minorHAnsi" w:cs="Tahoma"/>
              </w:rPr>
              <w:t>7/10/2018</w:t>
            </w:r>
          </w:p>
        </w:tc>
        <w:tc>
          <w:tcPr>
            <w:tcW w:w="3686" w:type="dxa"/>
          </w:tcPr>
          <w:p w:rsidR="00BF0143" w:rsidRDefault="000946BE"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object w:dxaOrig="3015" w:dyaOrig="811" w14:anchorId="3A445DA8">
                <v:shape id="_x0000_i1031" type="#_x0000_t75" style="width:150.75pt;height:40.5pt" o:ole="">
                  <v:imagedata r:id="rId29" o:title=""/>
                </v:shape>
                <o:OLEObject Type="Embed" ProgID="Package" ShapeID="_x0000_i1031" DrawAspect="Content" ObjectID="_1641715305" r:id="rId30"/>
              </w:object>
            </w:r>
          </w:p>
        </w:tc>
      </w:tr>
      <w:tr w:rsidR="00BF0143" w:rsidRPr="00414A3D" w:rsidTr="00544236">
        <w:trPr>
          <w:cnfStyle w:val="000000010000" w:firstRow="0" w:lastRow="0" w:firstColumn="0" w:lastColumn="0" w:oddVBand="0" w:evenVBand="0" w:oddHBand="0" w:evenHBand="1"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901" w:type="dxa"/>
          </w:tcPr>
          <w:p w:rsidR="00BF0143" w:rsidRDefault="00BF0143" w:rsidP="00BF0143">
            <w:pPr>
              <w:spacing w:after="0" w:line="240" w:lineRule="auto"/>
              <w:rPr>
                <w:rFonts w:cs="Tahoma"/>
              </w:rPr>
            </w:pPr>
            <w:r w:rsidRPr="00414A3D">
              <w:rPr>
                <w:rFonts w:asciiTheme="minorHAnsi" w:hAnsiTheme="minorHAnsi" w:cs="Tahoma"/>
              </w:rPr>
              <w:t>Business Subject Matter Expert</w:t>
            </w:r>
          </w:p>
        </w:tc>
        <w:tc>
          <w:tcPr>
            <w:tcW w:w="2977" w:type="dxa"/>
          </w:tcPr>
          <w:p w:rsidR="00BF0143" w:rsidRPr="00FC50AD" w:rsidRDefault="00BF0143" w:rsidP="00BF014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Jane Teo, Mgr, </w:t>
            </w:r>
          </w:p>
          <w:p w:rsidR="00BF0143" w:rsidRPr="00FC50AD" w:rsidRDefault="00BF0143" w:rsidP="00BF0143">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sidRPr="00FC50AD">
              <w:rPr>
                <w:rFonts w:asciiTheme="minorHAnsi" w:hAnsiTheme="minorHAnsi"/>
                <w:sz w:val="20"/>
                <w:szCs w:val="20"/>
              </w:rPr>
              <w:t>AML Program Development</w:t>
            </w:r>
          </w:p>
        </w:tc>
        <w:tc>
          <w:tcPr>
            <w:tcW w:w="1559" w:type="dxa"/>
          </w:tcPr>
          <w:p w:rsidR="00BF0143" w:rsidRPr="00414A3D" w:rsidRDefault="00BF0143" w:rsidP="00BF0143">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Pr>
                <w:rFonts w:asciiTheme="minorHAnsi" w:hAnsiTheme="minorHAnsi" w:cs="Tahoma"/>
              </w:rPr>
              <w:t>7/10/2018</w:t>
            </w:r>
          </w:p>
        </w:tc>
        <w:tc>
          <w:tcPr>
            <w:tcW w:w="3686" w:type="dxa"/>
          </w:tcPr>
          <w:p w:rsidR="00BF0143" w:rsidRDefault="000946BE" w:rsidP="00BF0143">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hAnsiTheme="minorHAnsi" w:cs="Tahoma"/>
              </w:rPr>
              <w:object w:dxaOrig="2700" w:dyaOrig="811" w14:anchorId="06E3D82E">
                <v:shape id="_x0000_i1032" type="#_x0000_t75" style="width:135pt;height:40.5pt" o:ole="">
                  <v:imagedata r:id="rId31" o:title=""/>
                </v:shape>
                <o:OLEObject Type="Embed" ProgID="Package" ShapeID="_x0000_i1032" DrawAspect="Content" ObjectID="_1641715306" r:id="rId32"/>
              </w:object>
            </w:r>
          </w:p>
        </w:tc>
      </w:tr>
      <w:tr w:rsidR="00BF0143" w:rsidRPr="00414A3D" w:rsidTr="00544236">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BF0143" w:rsidRPr="00414A3D" w:rsidRDefault="00BF0143" w:rsidP="00BF0143">
            <w:pPr>
              <w:spacing w:after="0" w:line="240" w:lineRule="auto"/>
              <w:rPr>
                <w:rFonts w:asciiTheme="minorHAnsi" w:hAnsiTheme="minorHAnsi" w:cs="Tahoma"/>
              </w:rPr>
            </w:pPr>
            <w:r w:rsidRPr="00414A3D">
              <w:rPr>
                <w:rFonts w:asciiTheme="minorHAnsi" w:hAnsiTheme="minorHAnsi" w:cs="Tahoma"/>
              </w:rPr>
              <w:t>Business Analyst</w:t>
            </w:r>
          </w:p>
        </w:tc>
        <w:tc>
          <w:tcPr>
            <w:tcW w:w="2977" w:type="dxa"/>
          </w:tcPr>
          <w:p w:rsidR="00BF0143" w:rsidRPr="00FC50AD" w:rsidRDefault="00BF0143"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rPr>
              <w:t>James McFarlane,</w:t>
            </w:r>
          </w:p>
          <w:p w:rsidR="00BF0143" w:rsidRPr="00FC50AD" w:rsidRDefault="00BF0143"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sz w:val="20"/>
              </w:rPr>
              <w:t>Business Analyst</w:t>
            </w:r>
          </w:p>
        </w:tc>
        <w:tc>
          <w:tcPr>
            <w:tcW w:w="1559" w:type="dxa"/>
          </w:tcPr>
          <w:p w:rsidR="00BF0143" w:rsidRPr="00414A3D" w:rsidRDefault="00BF0143"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7/10/2018</w:t>
            </w:r>
          </w:p>
        </w:tc>
        <w:tc>
          <w:tcPr>
            <w:tcW w:w="3686" w:type="dxa"/>
          </w:tcPr>
          <w:p w:rsidR="00BF0143" w:rsidRDefault="000946BE" w:rsidP="00BF014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object w:dxaOrig="3525" w:dyaOrig="811" w14:anchorId="38A94FE7">
                <v:shape id="_x0000_i1033" type="#_x0000_t75" style="width:176.25pt;height:40.5pt" o:ole="">
                  <v:imagedata r:id="rId33" o:title=""/>
                </v:shape>
                <o:OLEObject Type="Embed" ProgID="Package" ShapeID="_x0000_i1033" DrawAspect="Content" ObjectID="_1641715307" r:id="rId34"/>
              </w:object>
            </w:r>
          </w:p>
        </w:tc>
      </w:tr>
    </w:tbl>
    <w:p w:rsidR="00914FEE" w:rsidRDefault="00914FEE">
      <w:pPr>
        <w:spacing w:after="0" w:line="240" w:lineRule="auto"/>
        <w:rPr>
          <w:rFonts w:eastAsia="Calibri"/>
          <w:bCs/>
          <w:iCs/>
          <w:lang w:eastAsia="en-US"/>
        </w:rPr>
      </w:pPr>
    </w:p>
    <w:p w:rsidR="00914FEE" w:rsidRDefault="00914FEE" w:rsidP="00287FE3">
      <w:pPr>
        <w:spacing w:line="240" w:lineRule="auto"/>
        <w:rPr>
          <w:rFonts w:eastAsia="Calibri"/>
          <w:bCs/>
          <w:iCs/>
          <w:lang w:eastAsia="en-US"/>
        </w:rPr>
      </w:pPr>
      <w:r>
        <w:rPr>
          <w:rFonts w:eastAsia="Calibri"/>
          <w:bCs/>
          <w:iCs/>
          <w:lang w:eastAsia="en-US"/>
        </w:rPr>
        <w:t>Signature for version 0.5</w:t>
      </w:r>
    </w:p>
    <w:tbl>
      <w:tblPr>
        <w:tblStyle w:val="Corporate"/>
        <w:tblW w:w="10123" w:type="dxa"/>
        <w:tblLayout w:type="fixed"/>
        <w:tblLook w:val="04A0" w:firstRow="1" w:lastRow="0" w:firstColumn="1" w:lastColumn="0" w:noHBand="0" w:noVBand="1"/>
      </w:tblPr>
      <w:tblGrid>
        <w:gridCol w:w="1901"/>
        <w:gridCol w:w="2977"/>
        <w:gridCol w:w="1559"/>
        <w:gridCol w:w="3686"/>
      </w:tblGrid>
      <w:tr w:rsidR="00914FEE" w:rsidRPr="00414A3D" w:rsidTr="0054423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901" w:type="dxa"/>
          </w:tcPr>
          <w:p w:rsidR="00914FEE" w:rsidRPr="00414A3D" w:rsidRDefault="00914FEE" w:rsidP="00244B06">
            <w:pPr>
              <w:spacing w:after="0" w:line="240" w:lineRule="auto"/>
              <w:rPr>
                <w:rFonts w:cs="Tahoma"/>
                <w:b w:val="0"/>
              </w:rPr>
            </w:pPr>
            <w:r>
              <w:rPr>
                <w:rFonts w:cs="Tahoma"/>
                <w:b w:val="0"/>
              </w:rPr>
              <w:t>Role</w:t>
            </w:r>
          </w:p>
        </w:tc>
        <w:tc>
          <w:tcPr>
            <w:tcW w:w="2977" w:type="dxa"/>
          </w:tcPr>
          <w:p w:rsidR="00914FEE" w:rsidRPr="00414A3D" w:rsidRDefault="00914FEE" w:rsidP="00244B06">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Name &amp; Title</w:t>
            </w:r>
          </w:p>
        </w:tc>
        <w:tc>
          <w:tcPr>
            <w:tcW w:w="1559" w:type="dxa"/>
          </w:tcPr>
          <w:p w:rsidR="00914FEE" w:rsidRPr="00414A3D" w:rsidRDefault="00914FEE" w:rsidP="00244B06">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Date</w:t>
            </w:r>
          </w:p>
        </w:tc>
        <w:tc>
          <w:tcPr>
            <w:tcW w:w="3686" w:type="dxa"/>
          </w:tcPr>
          <w:p w:rsidR="00914FEE" w:rsidRPr="00BF0143" w:rsidRDefault="00914FEE" w:rsidP="00244B06">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sidRPr="00BF0143">
              <w:rPr>
                <w:rFonts w:asciiTheme="minorHAnsi" w:hAnsiTheme="minorHAnsi" w:cs="Tahoma"/>
                <w:b w:val="0"/>
              </w:rPr>
              <w:t>Approval</w:t>
            </w:r>
          </w:p>
        </w:tc>
      </w:tr>
      <w:tr w:rsidR="00914FEE" w:rsidRPr="00414A3D" w:rsidTr="00544236">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901" w:type="dxa"/>
          </w:tcPr>
          <w:p w:rsidR="00914FEE" w:rsidRPr="00414A3D" w:rsidRDefault="00914FEE" w:rsidP="00244B06">
            <w:pPr>
              <w:spacing w:after="0" w:line="240" w:lineRule="auto"/>
              <w:rPr>
                <w:rFonts w:asciiTheme="minorHAnsi" w:hAnsiTheme="minorHAnsi" w:cs="Tahoma"/>
              </w:rPr>
            </w:pPr>
            <w:r w:rsidRPr="00414A3D">
              <w:rPr>
                <w:rFonts w:asciiTheme="minorHAnsi" w:hAnsiTheme="minorHAnsi" w:cs="Tahoma"/>
              </w:rPr>
              <w:t>Business Sponsor</w:t>
            </w:r>
          </w:p>
        </w:tc>
        <w:tc>
          <w:tcPr>
            <w:tcW w:w="2977" w:type="dxa"/>
          </w:tcPr>
          <w:p w:rsidR="00914FEE" w:rsidRDefault="00914FEE" w:rsidP="00244B0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Jo Gould, </w:t>
            </w:r>
          </w:p>
          <w:p w:rsidR="00914FEE" w:rsidRPr="00FC50AD" w:rsidRDefault="00914FEE" w:rsidP="00287FE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FC50AD">
              <w:rPr>
                <w:rFonts w:asciiTheme="minorHAnsi" w:hAnsiTheme="minorHAnsi"/>
                <w:sz w:val="20"/>
                <w:szCs w:val="20"/>
              </w:rPr>
              <w:t xml:space="preserve">Senior Manager, Cash Management, </w:t>
            </w:r>
            <w:r w:rsidR="00287FE3">
              <w:rPr>
                <w:rFonts w:asciiTheme="minorHAnsi" w:hAnsiTheme="minorHAnsi"/>
                <w:sz w:val="20"/>
                <w:szCs w:val="20"/>
              </w:rPr>
              <w:t>Client Solutions</w:t>
            </w:r>
          </w:p>
        </w:tc>
        <w:tc>
          <w:tcPr>
            <w:tcW w:w="1559" w:type="dxa"/>
          </w:tcPr>
          <w:p w:rsidR="00914FEE" w:rsidRPr="00414A3D" w:rsidRDefault="00544236" w:rsidP="00244B0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12/24/2018</w:t>
            </w:r>
          </w:p>
        </w:tc>
        <w:tc>
          <w:tcPr>
            <w:tcW w:w="3686" w:type="dxa"/>
          </w:tcPr>
          <w:p w:rsidR="00914FEE" w:rsidRDefault="00544236" w:rsidP="00244B0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object w:dxaOrig="1540" w:dyaOrig="996" w14:anchorId="7CD939DA">
                <v:shape id="_x0000_i1034" type="#_x0000_t75" style="width:77.25pt;height:49.5pt" o:ole="">
                  <v:imagedata r:id="rId35" o:title=""/>
                </v:shape>
                <o:OLEObject Type="Embed" ProgID="Package" ShapeID="_x0000_i1034" DrawAspect="Icon" ObjectID="_1641715308" r:id="rId36"/>
              </w:object>
            </w:r>
          </w:p>
        </w:tc>
      </w:tr>
      <w:tr w:rsidR="00914FEE" w:rsidRPr="00414A3D" w:rsidTr="00544236">
        <w:trPr>
          <w:cnfStyle w:val="000000010000" w:firstRow="0" w:lastRow="0" w:firstColumn="0" w:lastColumn="0" w:oddVBand="0" w:evenVBand="0" w:oddHBand="0" w:evenHBand="1"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901" w:type="dxa"/>
          </w:tcPr>
          <w:p w:rsidR="00914FEE" w:rsidRPr="00414A3D" w:rsidRDefault="00914FEE" w:rsidP="00244B06">
            <w:pPr>
              <w:spacing w:after="0" w:line="240" w:lineRule="auto"/>
              <w:rPr>
                <w:rFonts w:asciiTheme="minorHAnsi" w:hAnsiTheme="minorHAnsi" w:cs="Tahoma"/>
              </w:rPr>
            </w:pPr>
            <w:r w:rsidRPr="00414A3D">
              <w:rPr>
                <w:rFonts w:asciiTheme="minorHAnsi" w:hAnsiTheme="minorHAnsi" w:cs="Tahoma"/>
              </w:rPr>
              <w:t>Business Subject Matter Expert</w:t>
            </w:r>
          </w:p>
        </w:tc>
        <w:tc>
          <w:tcPr>
            <w:tcW w:w="2977" w:type="dxa"/>
          </w:tcPr>
          <w:p w:rsidR="00914FEE" w:rsidRDefault="00AD7ACB" w:rsidP="00244B06">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Pr>
                <w:rFonts w:asciiTheme="minorHAnsi" w:hAnsiTheme="minorHAnsi"/>
                <w:szCs w:val="20"/>
              </w:rPr>
              <w:t>Kristen En</w:t>
            </w:r>
            <w:r w:rsidR="00914FEE" w:rsidRPr="00FC50AD">
              <w:rPr>
                <w:rFonts w:asciiTheme="minorHAnsi" w:hAnsiTheme="minorHAnsi"/>
                <w:szCs w:val="20"/>
              </w:rPr>
              <w:t xml:space="preserve">, </w:t>
            </w:r>
          </w:p>
          <w:p w:rsidR="00914FEE" w:rsidRPr="00FC50AD" w:rsidRDefault="00AD7ACB" w:rsidP="00244B06">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Pr>
                <w:rFonts w:asciiTheme="minorHAnsi" w:hAnsiTheme="minorHAnsi"/>
                <w:sz w:val="20"/>
                <w:szCs w:val="20"/>
              </w:rPr>
              <w:t>Product Manager, Cash Management Products</w:t>
            </w:r>
          </w:p>
        </w:tc>
        <w:tc>
          <w:tcPr>
            <w:tcW w:w="1559" w:type="dxa"/>
          </w:tcPr>
          <w:p w:rsidR="00914FEE" w:rsidRPr="00580200" w:rsidRDefault="00544236" w:rsidP="00244B06">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color w:val="FFC000"/>
              </w:rPr>
            </w:pPr>
            <w:r>
              <w:rPr>
                <w:rFonts w:asciiTheme="minorHAnsi" w:hAnsiTheme="minorHAnsi" w:cs="Tahoma"/>
              </w:rPr>
              <w:t>12/24/2018</w:t>
            </w:r>
          </w:p>
        </w:tc>
        <w:tc>
          <w:tcPr>
            <w:tcW w:w="3686" w:type="dxa"/>
          </w:tcPr>
          <w:p w:rsidR="00914FEE" w:rsidRDefault="00544236" w:rsidP="00244B06">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hAnsiTheme="minorHAnsi" w:cs="Tahoma"/>
              </w:rPr>
              <w:object w:dxaOrig="1540" w:dyaOrig="996" w14:anchorId="3192578F">
                <v:shape id="_x0000_i1035" type="#_x0000_t75" style="width:77.25pt;height:49.5pt" o:ole="">
                  <v:imagedata r:id="rId37" o:title=""/>
                </v:shape>
                <o:OLEObject Type="Embed" ProgID="Package" ShapeID="_x0000_i1035" DrawAspect="Icon" ObjectID="_1641715309" r:id="rId38"/>
              </w:object>
            </w:r>
          </w:p>
        </w:tc>
      </w:tr>
      <w:tr w:rsidR="00914FEE" w:rsidRPr="00414A3D" w:rsidTr="00544236">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914FEE" w:rsidRDefault="00914FEE" w:rsidP="00244B06">
            <w:pPr>
              <w:spacing w:after="0" w:line="240" w:lineRule="auto"/>
              <w:rPr>
                <w:rFonts w:cs="Tahoma"/>
              </w:rPr>
            </w:pPr>
            <w:r w:rsidRPr="00414A3D">
              <w:rPr>
                <w:rFonts w:asciiTheme="minorHAnsi" w:hAnsiTheme="minorHAnsi" w:cs="Tahoma"/>
              </w:rPr>
              <w:t>Business Subject Matter Expert</w:t>
            </w:r>
          </w:p>
        </w:tc>
        <w:tc>
          <w:tcPr>
            <w:tcW w:w="2977" w:type="dxa"/>
          </w:tcPr>
          <w:p w:rsidR="00914FEE" w:rsidRDefault="00914FEE" w:rsidP="00244B06">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rPr>
              <w:t xml:space="preserve">Gurdy Bains, </w:t>
            </w:r>
          </w:p>
          <w:p w:rsidR="00914FEE" w:rsidRPr="00FC50AD" w:rsidRDefault="00914FEE" w:rsidP="00244B06">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sz w:val="20"/>
              </w:rPr>
              <w:t>Manager, CMS</w:t>
            </w:r>
          </w:p>
        </w:tc>
        <w:tc>
          <w:tcPr>
            <w:tcW w:w="1559" w:type="dxa"/>
          </w:tcPr>
          <w:p w:rsidR="00914FEE" w:rsidRPr="00414A3D" w:rsidRDefault="00544236" w:rsidP="00244B06">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Pr>
                <w:rFonts w:asciiTheme="minorHAnsi" w:hAnsiTheme="minorHAnsi" w:cs="Tahoma"/>
              </w:rPr>
              <w:t>12/24/2018</w:t>
            </w:r>
          </w:p>
        </w:tc>
        <w:tc>
          <w:tcPr>
            <w:tcW w:w="3686" w:type="dxa"/>
          </w:tcPr>
          <w:p w:rsidR="00914FEE" w:rsidRDefault="00544236" w:rsidP="00244B0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object w:dxaOrig="1540" w:dyaOrig="996" w14:anchorId="0B2134C8">
                <v:shape id="_x0000_i1036" type="#_x0000_t75" style="width:77.25pt;height:49.5pt" o:ole="">
                  <v:imagedata r:id="rId39" o:title=""/>
                </v:shape>
                <o:OLEObject Type="Embed" ProgID="Package" ShapeID="_x0000_i1036" DrawAspect="Icon" ObjectID="_1641715310" r:id="rId40"/>
              </w:object>
            </w:r>
          </w:p>
        </w:tc>
      </w:tr>
      <w:tr w:rsidR="00914FEE" w:rsidRPr="00414A3D" w:rsidTr="00544236">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914FEE" w:rsidRDefault="00914FEE" w:rsidP="00244B06">
            <w:pPr>
              <w:spacing w:after="0" w:line="240" w:lineRule="auto"/>
              <w:rPr>
                <w:rFonts w:cs="Tahoma"/>
              </w:rPr>
            </w:pPr>
            <w:r w:rsidRPr="00414A3D">
              <w:rPr>
                <w:rFonts w:asciiTheme="minorHAnsi" w:hAnsiTheme="minorHAnsi" w:cs="Tahoma"/>
              </w:rPr>
              <w:t>Business Subject Matter Expert</w:t>
            </w:r>
          </w:p>
        </w:tc>
        <w:tc>
          <w:tcPr>
            <w:tcW w:w="2977" w:type="dxa"/>
          </w:tcPr>
          <w:p w:rsidR="00914FEE" w:rsidRPr="00FC50AD" w:rsidRDefault="00914FEE" w:rsidP="00244B06">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Jane Teo, Mgr, </w:t>
            </w:r>
          </w:p>
          <w:p w:rsidR="00914FEE" w:rsidRPr="00FC50AD" w:rsidRDefault="00914FEE" w:rsidP="00244B06">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sidRPr="00FC50AD">
              <w:rPr>
                <w:rFonts w:asciiTheme="minorHAnsi" w:hAnsiTheme="minorHAnsi"/>
                <w:sz w:val="20"/>
                <w:szCs w:val="20"/>
              </w:rPr>
              <w:t>AML Program Development</w:t>
            </w:r>
          </w:p>
        </w:tc>
        <w:tc>
          <w:tcPr>
            <w:tcW w:w="1559" w:type="dxa"/>
          </w:tcPr>
          <w:p w:rsidR="00914FEE" w:rsidRPr="00414A3D" w:rsidRDefault="00544236" w:rsidP="00244B06">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Pr>
                <w:rFonts w:asciiTheme="minorHAnsi" w:hAnsiTheme="minorHAnsi" w:cs="Tahoma"/>
              </w:rPr>
              <w:t>12/24/2018</w:t>
            </w:r>
          </w:p>
        </w:tc>
        <w:tc>
          <w:tcPr>
            <w:tcW w:w="3686" w:type="dxa"/>
          </w:tcPr>
          <w:p w:rsidR="00914FEE" w:rsidRDefault="00544236" w:rsidP="00244B06">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hAnsiTheme="minorHAnsi" w:cs="Tahoma"/>
              </w:rPr>
              <w:object w:dxaOrig="1540" w:dyaOrig="996" w14:anchorId="4A678652">
                <v:shape id="_x0000_i1037" type="#_x0000_t75" style="width:77.25pt;height:49.5pt" o:ole="">
                  <v:imagedata r:id="rId41" o:title=""/>
                </v:shape>
                <o:OLEObject Type="Embed" ProgID="Package" ShapeID="_x0000_i1037" DrawAspect="Icon" ObjectID="_1641715311" r:id="rId42"/>
              </w:object>
            </w:r>
          </w:p>
        </w:tc>
      </w:tr>
      <w:tr w:rsidR="00544236" w:rsidRPr="00414A3D" w:rsidTr="00544236">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544236" w:rsidRPr="00414A3D" w:rsidRDefault="00544236" w:rsidP="00544236">
            <w:pPr>
              <w:spacing w:after="0" w:line="240" w:lineRule="auto"/>
              <w:rPr>
                <w:rFonts w:asciiTheme="minorHAnsi" w:hAnsiTheme="minorHAnsi" w:cs="Tahoma"/>
              </w:rPr>
            </w:pPr>
            <w:r w:rsidRPr="00414A3D">
              <w:rPr>
                <w:rFonts w:asciiTheme="minorHAnsi" w:hAnsiTheme="minorHAnsi" w:cs="Tahoma"/>
              </w:rPr>
              <w:t>Business Analyst</w:t>
            </w:r>
          </w:p>
        </w:tc>
        <w:tc>
          <w:tcPr>
            <w:tcW w:w="2977" w:type="dxa"/>
          </w:tcPr>
          <w:p w:rsidR="00544236" w:rsidRPr="00FC50AD" w:rsidRDefault="00544236" w:rsidP="0054423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rPr>
              <w:t>James McFarlane,</w:t>
            </w:r>
          </w:p>
          <w:p w:rsidR="00544236" w:rsidRPr="00FC50AD" w:rsidRDefault="00544236" w:rsidP="0054423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sz w:val="20"/>
              </w:rPr>
              <w:t>Business Analyst</w:t>
            </w:r>
          </w:p>
        </w:tc>
        <w:tc>
          <w:tcPr>
            <w:tcW w:w="1559" w:type="dxa"/>
          </w:tcPr>
          <w:p w:rsidR="00544236" w:rsidRPr="00414A3D" w:rsidRDefault="00544236" w:rsidP="0054423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12/24/2018</w:t>
            </w:r>
          </w:p>
        </w:tc>
        <w:tc>
          <w:tcPr>
            <w:tcW w:w="3686" w:type="dxa"/>
          </w:tcPr>
          <w:sdt>
            <w:sdtPr>
              <w:alias w:val="Digitally Approved"/>
              <w:tag w:val="Digitally Approved"/>
              <w:id w:val="747394833"/>
              <w14:checkbox>
                <w14:checked w14:val="1"/>
                <w14:checkedState w14:val="2612" w14:font="MS Gothic"/>
                <w14:uncheckedState w14:val="2610" w14:font="MS Gothic"/>
              </w14:checkbox>
            </w:sdtPr>
            <w:sdtEndPr/>
            <w:sdtContent>
              <w:p w:rsidR="00544236" w:rsidRDefault="00544236" w:rsidP="00544236">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sdtContent>
          </w:sdt>
          <w:p w:rsidR="00544236" w:rsidRPr="00414A3D" w:rsidRDefault="00544236" w:rsidP="00544236">
            <w:pPr>
              <w:spacing w:after="0" w:line="240" w:lineRule="auto"/>
              <w:cnfStyle w:val="000000100000" w:firstRow="0" w:lastRow="0" w:firstColumn="0" w:lastColumn="0" w:oddVBand="0" w:evenVBand="0" w:oddHBand="1" w:evenHBand="0" w:firstRowFirstColumn="0" w:firstRowLastColumn="0" w:lastRowFirstColumn="0" w:lastRowLastColumn="0"/>
            </w:pPr>
            <w:r w:rsidRPr="002E3535">
              <w:rPr>
                <w:i/>
                <w:color w:val="A6A6A6" w:themeColor="background1" w:themeShade="A6"/>
                <w:sz w:val="16"/>
              </w:rPr>
              <w:t>Add to history that doc was digitally approved</w:t>
            </w:r>
          </w:p>
        </w:tc>
      </w:tr>
    </w:tbl>
    <w:p w:rsidR="00B217AD" w:rsidRDefault="00B217AD" w:rsidP="00B217AD">
      <w:pPr>
        <w:spacing w:line="240" w:lineRule="auto"/>
        <w:rPr>
          <w:rFonts w:eastAsia="Calibri"/>
          <w:bCs/>
          <w:iCs/>
          <w:lang w:eastAsia="en-US"/>
        </w:rPr>
      </w:pPr>
      <w:bookmarkStart w:id="109" w:name="_Appendix_A_Field"/>
      <w:bookmarkEnd w:id="109"/>
    </w:p>
    <w:p w:rsidR="00B217AD" w:rsidRDefault="00B217AD" w:rsidP="00B217AD">
      <w:pPr>
        <w:spacing w:line="240" w:lineRule="auto"/>
        <w:rPr>
          <w:rFonts w:eastAsia="Calibri"/>
          <w:bCs/>
          <w:iCs/>
          <w:lang w:eastAsia="en-US"/>
        </w:rPr>
      </w:pPr>
    </w:p>
    <w:p w:rsidR="00B217AD" w:rsidRDefault="00B217AD" w:rsidP="00B217AD">
      <w:pPr>
        <w:spacing w:line="240" w:lineRule="auto"/>
        <w:rPr>
          <w:rFonts w:eastAsia="Calibri"/>
          <w:bCs/>
          <w:iCs/>
          <w:lang w:eastAsia="en-US"/>
        </w:rPr>
      </w:pPr>
    </w:p>
    <w:p w:rsidR="00B217AD" w:rsidRDefault="00B217AD" w:rsidP="00B217AD">
      <w:pPr>
        <w:spacing w:line="240" w:lineRule="auto"/>
        <w:rPr>
          <w:rFonts w:eastAsia="Calibri"/>
          <w:bCs/>
          <w:iCs/>
          <w:lang w:eastAsia="en-US"/>
        </w:rPr>
      </w:pPr>
      <w:r>
        <w:rPr>
          <w:rFonts w:eastAsia="Calibri"/>
          <w:bCs/>
          <w:iCs/>
          <w:lang w:eastAsia="en-US"/>
        </w:rPr>
        <w:t>Signature for version 0.6</w:t>
      </w:r>
    </w:p>
    <w:tbl>
      <w:tblPr>
        <w:tblStyle w:val="Corporate"/>
        <w:tblW w:w="10123" w:type="dxa"/>
        <w:tblLayout w:type="fixed"/>
        <w:tblLook w:val="04A0" w:firstRow="1" w:lastRow="0" w:firstColumn="1" w:lastColumn="0" w:noHBand="0" w:noVBand="1"/>
      </w:tblPr>
      <w:tblGrid>
        <w:gridCol w:w="1901"/>
        <w:gridCol w:w="2977"/>
        <w:gridCol w:w="1559"/>
        <w:gridCol w:w="3686"/>
      </w:tblGrid>
      <w:tr w:rsidR="00B217AD" w:rsidRPr="00414A3D" w:rsidTr="00C72EA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901" w:type="dxa"/>
          </w:tcPr>
          <w:p w:rsidR="00B217AD" w:rsidRPr="00414A3D" w:rsidRDefault="00B217AD" w:rsidP="00C72EAC">
            <w:pPr>
              <w:spacing w:after="0" w:line="240" w:lineRule="auto"/>
              <w:rPr>
                <w:rFonts w:cs="Tahoma"/>
                <w:b w:val="0"/>
              </w:rPr>
            </w:pPr>
            <w:r>
              <w:rPr>
                <w:rFonts w:cs="Tahoma"/>
                <w:b w:val="0"/>
              </w:rPr>
              <w:t>Role</w:t>
            </w:r>
          </w:p>
        </w:tc>
        <w:tc>
          <w:tcPr>
            <w:tcW w:w="2977" w:type="dxa"/>
          </w:tcPr>
          <w:p w:rsidR="00B217AD" w:rsidRPr="00414A3D" w:rsidRDefault="00B217AD" w:rsidP="00C72EAC">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Name &amp; Title</w:t>
            </w:r>
          </w:p>
        </w:tc>
        <w:tc>
          <w:tcPr>
            <w:tcW w:w="1559" w:type="dxa"/>
          </w:tcPr>
          <w:p w:rsidR="00B217AD" w:rsidRPr="00414A3D" w:rsidRDefault="00B217AD" w:rsidP="00C72EAC">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Date</w:t>
            </w:r>
          </w:p>
        </w:tc>
        <w:tc>
          <w:tcPr>
            <w:tcW w:w="3686" w:type="dxa"/>
          </w:tcPr>
          <w:p w:rsidR="00B217AD" w:rsidRPr="00BF0143" w:rsidRDefault="00B217AD" w:rsidP="00C72EAC">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sidRPr="00BF0143">
              <w:rPr>
                <w:rFonts w:asciiTheme="minorHAnsi" w:hAnsiTheme="minorHAnsi" w:cs="Tahoma"/>
                <w:b w:val="0"/>
              </w:rPr>
              <w:t>Approval</w:t>
            </w:r>
          </w:p>
        </w:tc>
      </w:tr>
      <w:tr w:rsidR="00B217AD" w:rsidRPr="00414A3D" w:rsidTr="00C72EAC">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901" w:type="dxa"/>
          </w:tcPr>
          <w:p w:rsidR="00B217AD" w:rsidRPr="00414A3D" w:rsidRDefault="00B217AD" w:rsidP="00C72EAC">
            <w:pPr>
              <w:spacing w:after="0" w:line="240" w:lineRule="auto"/>
              <w:rPr>
                <w:rFonts w:asciiTheme="minorHAnsi" w:hAnsiTheme="minorHAnsi" w:cs="Tahoma"/>
              </w:rPr>
            </w:pPr>
            <w:r w:rsidRPr="00414A3D">
              <w:rPr>
                <w:rFonts w:asciiTheme="minorHAnsi" w:hAnsiTheme="minorHAnsi" w:cs="Tahoma"/>
              </w:rPr>
              <w:t>Business Sponsor</w:t>
            </w:r>
          </w:p>
        </w:tc>
        <w:tc>
          <w:tcPr>
            <w:tcW w:w="2977" w:type="dxa"/>
          </w:tcPr>
          <w:p w:rsidR="00B217A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Jo Gould, </w:t>
            </w:r>
          </w:p>
          <w:p w:rsidR="00B217AD" w:rsidRPr="00FC50A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FC50AD">
              <w:rPr>
                <w:rFonts w:asciiTheme="minorHAnsi" w:hAnsiTheme="minorHAnsi"/>
                <w:sz w:val="20"/>
                <w:szCs w:val="20"/>
              </w:rPr>
              <w:t xml:space="preserve">Senior Manager, Cash Management, </w:t>
            </w:r>
            <w:r>
              <w:rPr>
                <w:rFonts w:asciiTheme="minorHAnsi" w:hAnsiTheme="minorHAnsi"/>
                <w:sz w:val="20"/>
                <w:szCs w:val="20"/>
              </w:rPr>
              <w:t>Client Solutions</w:t>
            </w:r>
          </w:p>
        </w:tc>
        <w:tc>
          <w:tcPr>
            <w:tcW w:w="1559" w:type="dxa"/>
          </w:tcPr>
          <w:p w:rsidR="00B217AD" w:rsidRPr="00414A3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3/4/2019</w:t>
            </w:r>
          </w:p>
        </w:tc>
        <w:tc>
          <w:tcPr>
            <w:tcW w:w="3686" w:type="dxa"/>
          </w:tcPr>
          <w:p w:rsidR="00B217A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eastAsiaTheme="minorHAnsi" w:hAnsiTheme="minorHAnsi"/>
                <w:sz w:val="18"/>
                <w:szCs w:val="18"/>
              </w:rPr>
              <w:object w:dxaOrig="1540" w:dyaOrig="996" w14:anchorId="1F982DFE">
                <v:shape id="_x0000_i1038" type="#_x0000_t75" style="width:77.25pt;height:50.25pt" o:ole="">
                  <v:imagedata r:id="rId43" o:title=""/>
                </v:shape>
                <o:OLEObject Type="Embed" ProgID="Package" ShapeID="_x0000_i1038" DrawAspect="Icon" ObjectID="_1641715312" r:id="rId44"/>
              </w:object>
            </w:r>
          </w:p>
        </w:tc>
      </w:tr>
      <w:tr w:rsidR="00B217AD" w:rsidRPr="00414A3D" w:rsidTr="00C72EAC">
        <w:trPr>
          <w:cnfStyle w:val="000000010000" w:firstRow="0" w:lastRow="0" w:firstColumn="0" w:lastColumn="0" w:oddVBand="0" w:evenVBand="0" w:oddHBand="0" w:evenHBand="1"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901" w:type="dxa"/>
          </w:tcPr>
          <w:p w:rsidR="00B217AD" w:rsidRPr="00414A3D" w:rsidRDefault="00B217AD" w:rsidP="00C72EAC">
            <w:pPr>
              <w:spacing w:after="0" w:line="240" w:lineRule="auto"/>
              <w:rPr>
                <w:rFonts w:asciiTheme="minorHAnsi" w:hAnsiTheme="minorHAnsi" w:cs="Tahoma"/>
              </w:rPr>
            </w:pPr>
            <w:r w:rsidRPr="00414A3D">
              <w:rPr>
                <w:rFonts w:asciiTheme="minorHAnsi" w:hAnsiTheme="minorHAnsi" w:cs="Tahoma"/>
              </w:rPr>
              <w:t>Business Subject Matter Expert</w:t>
            </w:r>
          </w:p>
        </w:tc>
        <w:tc>
          <w:tcPr>
            <w:tcW w:w="2977" w:type="dxa"/>
          </w:tcPr>
          <w:p w:rsidR="00B217AD" w:rsidRDefault="00B217AD"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Pr>
                <w:rFonts w:asciiTheme="minorHAnsi" w:hAnsiTheme="minorHAnsi"/>
                <w:szCs w:val="20"/>
              </w:rPr>
              <w:t>Kristen En</w:t>
            </w:r>
            <w:r w:rsidRPr="00FC50AD">
              <w:rPr>
                <w:rFonts w:asciiTheme="minorHAnsi" w:hAnsiTheme="minorHAnsi"/>
                <w:szCs w:val="20"/>
              </w:rPr>
              <w:t xml:space="preserve">, </w:t>
            </w:r>
          </w:p>
          <w:p w:rsidR="00B217AD" w:rsidRPr="00FC50AD" w:rsidRDefault="00B217AD"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Pr>
                <w:rFonts w:asciiTheme="minorHAnsi" w:hAnsiTheme="minorHAnsi"/>
                <w:sz w:val="20"/>
                <w:szCs w:val="20"/>
              </w:rPr>
              <w:t>Product Manager, Cash Management Products</w:t>
            </w:r>
          </w:p>
        </w:tc>
        <w:tc>
          <w:tcPr>
            <w:tcW w:w="1559" w:type="dxa"/>
          </w:tcPr>
          <w:p w:rsidR="00B217AD" w:rsidRPr="00580200" w:rsidRDefault="00B217AD"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color w:val="FFC000"/>
              </w:rPr>
            </w:pPr>
            <w:r>
              <w:rPr>
                <w:rFonts w:asciiTheme="minorHAnsi" w:hAnsiTheme="minorHAnsi" w:cs="Tahoma"/>
              </w:rPr>
              <w:t>3/4/2019</w:t>
            </w:r>
          </w:p>
        </w:tc>
        <w:tc>
          <w:tcPr>
            <w:tcW w:w="3686" w:type="dxa"/>
          </w:tcPr>
          <w:p w:rsidR="00B217AD" w:rsidRDefault="00B217AD"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eastAsiaTheme="minorHAnsi" w:hAnsiTheme="minorHAnsi"/>
                <w:sz w:val="18"/>
                <w:szCs w:val="18"/>
              </w:rPr>
              <w:object w:dxaOrig="1540" w:dyaOrig="996" w14:anchorId="324AB3F1">
                <v:shape id="_x0000_i1039" type="#_x0000_t75" style="width:77.25pt;height:50.25pt" o:ole="">
                  <v:imagedata r:id="rId45" o:title=""/>
                </v:shape>
                <o:OLEObject Type="Embed" ProgID="Package" ShapeID="_x0000_i1039" DrawAspect="Icon" ObjectID="_1641715313" r:id="rId46"/>
              </w:object>
            </w:r>
          </w:p>
        </w:tc>
      </w:tr>
      <w:tr w:rsidR="00B217AD" w:rsidRPr="00414A3D" w:rsidTr="00C72EAC">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B217AD" w:rsidRDefault="00B217AD" w:rsidP="00C72EAC">
            <w:pPr>
              <w:spacing w:after="0" w:line="240" w:lineRule="auto"/>
              <w:rPr>
                <w:rFonts w:cs="Tahoma"/>
              </w:rPr>
            </w:pPr>
            <w:r w:rsidRPr="00414A3D">
              <w:rPr>
                <w:rFonts w:asciiTheme="minorHAnsi" w:hAnsiTheme="minorHAnsi" w:cs="Tahoma"/>
              </w:rPr>
              <w:t>Business Subject Matter Expert</w:t>
            </w:r>
          </w:p>
        </w:tc>
        <w:tc>
          <w:tcPr>
            <w:tcW w:w="2977" w:type="dxa"/>
          </w:tcPr>
          <w:p w:rsidR="00B217A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rPr>
              <w:t xml:space="preserve">Gurdy Bains, </w:t>
            </w:r>
          </w:p>
          <w:p w:rsidR="00B217AD" w:rsidRPr="00FC50A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sz w:val="20"/>
              </w:rPr>
              <w:t>Manager, CMS</w:t>
            </w:r>
          </w:p>
        </w:tc>
        <w:tc>
          <w:tcPr>
            <w:tcW w:w="1559" w:type="dxa"/>
          </w:tcPr>
          <w:p w:rsidR="00B217AD" w:rsidRPr="00414A3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Pr>
                <w:rFonts w:asciiTheme="minorHAnsi" w:hAnsiTheme="minorHAnsi" w:cs="Tahoma"/>
              </w:rPr>
              <w:t>3/4/2019</w:t>
            </w:r>
          </w:p>
        </w:tc>
        <w:tc>
          <w:tcPr>
            <w:tcW w:w="3686" w:type="dxa"/>
          </w:tcPr>
          <w:p w:rsidR="00B217A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eastAsiaTheme="minorHAnsi" w:hAnsiTheme="minorHAnsi"/>
                <w:sz w:val="18"/>
                <w:szCs w:val="18"/>
              </w:rPr>
              <w:object w:dxaOrig="1540" w:dyaOrig="996" w14:anchorId="15FC5B77">
                <v:shape id="_x0000_i1040" type="#_x0000_t75" style="width:77.25pt;height:50.25pt" o:ole="">
                  <v:imagedata r:id="rId47" o:title=""/>
                </v:shape>
                <o:OLEObject Type="Embed" ProgID="Package" ShapeID="_x0000_i1040" DrawAspect="Icon" ObjectID="_1641715314" r:id="rId48"/>
              </w:object>
            </w:r>
          </w:p>
        </w:tc>
      </w:tr>
      <w:tr w:rsidR="00B217AD" w:rsidRPr="00414A3D" w:rsidTr="00C72EAC">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B217AD" w:rsidRDefault="00B217AD" w:rsidP="00C72EAC">
            <w:pPr>
              <w:spacing w:after="0" w:line="240" w:lineRule="auto"/>
              <w:rPr>
                <w:rFonts w:cs="Tahoma"/>
              </w:rPr>
            </w:pPr>
            <w:r w:rsidRPr="00414A3D">
              <w:rPr>
                <w:rFonts w:asciiTheme="minorHAnsi" w:hAnsiTheme="minorHAnsi" w:cs="Tahoma"/>
              </w:rPr>
              <w:t>Business Subject Matter Expert</w:t>
            </w:r>
          </w:p>
        </w:tc>
        <w:tc>
          <w:tcPr>
            <w:tcW w:w="2977" w:type="dxa"/>
          </w:tcPr>
          <w:p w:rsidR="00B217AD" w:rsidRPr="00FC50AD" w:rsidRDefault="00B217AD"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Jane Teo, Mgr, </w:t>
            </w:r>
          </w:p>
          <w:p w:rsidR="00B217AD" w:rsidRPr="00FC50AD" w:rsidRDefault="00B217AD"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sidRPr="00FC50AD">
              <w:rPr>
                <w:rFonts w:asciiTheme="minorHAnsi" w:hAnsiTheme="minorHAnsi"/>
                <w:sz w:val="20"/>
                <w:szCs w:val="20"/>
              </w:rPr>
              <w:t>AML Program Development</w:t>
            </w:r>
          </w:p>
        </w:tc>
        <w:tc>
          <w:tcPr>
            <w:tcW w:w="1559" w:type="dxa"/>
          </w:tcPr>
          <w:p w:rsidR="00B217AD" w:rsidRPr="00414A3D" w:rsidRDefault="00B217AD"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Pr>
                <w:rFonts w:asciiTheme="minorHAnsi" w:hAnsiTheme="minorHAnsi" w:cs="Tahoma"/>
              </w:rPr>
              <w:t>3/6/2019</w:t>
            </w:r>
          </w:p>
        </w:tc>
        <w:tc>
          <w:tcPr>
            <w:tcW w:w="3686" w:type="dxa"/>
          </w:tcPr>
          <w:p w:rsidR="00B217AD" w:rsidRDefault="00B217AD"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hAnsiTheme="minorHAnsi"/>
                <w:sz w:val="18"/>
                <w:szCs w:val="18"/>
              </w:rPr>
              <w:object w:dxaOrig="1540" w:dyaOrig="996" w14:anchorId="701E29BF">
                <v:shape id="_x0000_i1041" type="#_x0000_t75" style="width:77.25pt;height:50.25pt" o:ole="">
                  <v:imagedata r:id="rId49" o:title=""/>
                </v:shape>
                <o:OLEObject Type="Embed" ProgID="Package" ShapeID="_x0000_i1041" DrawAspect="Icon" ObjectID="_1641715315" r:id="rId50"/>
              </w:object>
            </w:r>
          </w:p>
        </w:tc>
      </w:tr>
      <w:tr w:rsidR="00B217AD" w:rsidRPr="00414A3D" w:rsidTr="00C72EAC">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B217AD" w:rsidRPr="00414A3D" w:rsidRDefault="00B217AD" w:rsidP="00C72EAC">
            <w:pPr>
              <w:spacing w:after="0" w:line="240" w:lineRule="auto"/>
              <w:rPr>
                <w:rFonts w:asciiTheme="minorHAnsi" w:hAnsiTheme="minorHAnsi" w:cs="Tahoma"/>
              </w:rPr>
            </w:pPr>
            <w:r w:rsidRPr="00414A3D">
              <w:rPr>
                <w:rFonts w:asciiTheme="minorHAnsi" w:hAnsiTheme="minorHAnsi" w:cs="Tahoma"/>
              </w:rPr>
              <w:t>Business Analyst</w:t>
            </w:r>
          </w:p>
        </w:tc>
        <w:tc>
          <w:tcPr>
            <w:tcW w:w="2977" w:type="dxa"/>
          </w:tcPr>
          <w:p w:rsidR="00B217AD" w:rsidRPr="00FC50A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rPr>
              <w:t>James McFarlane,</w:t>
            </w:r>
          </w:p>
          <w:p w:rsidR="00B217AD" w:rsidRPr="00FC50A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sz w:val="20"/>
              </w:rPr>
              <w:t>Business Analyst</w:t>
            </w:r>
          </w:p>
        </w:tc>
        <w:tc>
          <w:tcPr>
            <w:tcW w:w="1559" w:type="dxa"/>
          </w:tcPr>
          <w:p w:rsidR="00B217AD" w:rsidRPr="00414A3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3/6/2019</w:t>
            </w:r>
          </w:p>
        </w:tc>
        <w:tc>
          <w:tcPr>
            <w:tcW w:w="3686" w:type="dxa"/>
          </w:tcPr>
          <w:sdt>
            <w:sdtPr>
              <w:alias w:val="Digitally Approved"/>
              <w:tag w:val="Digitally Approved"/>
              <w:id w:val="89818274"/>
              <w14:checkbox>
                <w14:checked w14:val="1"/>
                <w14:checkedState w14:val="2612" w14:font="MS Gothic"/>
                <w14:uncheckedState w14:val="2610" w14:font="MS Gothic"/>
              </w14:checkbox>
            </w:sdtPr>
            <w:sdtEndPr/>
            <w:sdtContent>
              <w:p w:rsidR="00B217AD" w:rsidRDefault="00B217AD" w:rsidP="00C72EA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sdtContent>
          </w:sdt>
          <w:p w:rsidR="00B217AD" w:rsidRPr="00414A3D" w:rsidRDefault="00B217AD" w:rsidP="00C72EAC">
            <w:pPr>
              <w:spacing w:after="0" w:line="240" w:lineRule="auto"/>
              <w:cnfStyle w:val="000000100000" w:firstRow="0" w:lastRow="0" w:firstColumn="0" w:lastColumn="0" w:oddVBand="0" w:evenVBand="0" w:oddHBand="1" w:evenHBand="0" w:firstRowFirstColumn="0" w:firstRowLastColumn="0" w:lastRowFirstColumn="0" w:lastRowLastColumn="0"/>
            </w:pPr>
            <w:r w:rsidRPr="002E3535">
              <w:rPr>
                <w:i/>
                <w:color w:val="A6A6A6" w:themeColor="background1" w:themeShade="A6"/>
                <w:sz w:val="16"/>
              </w:rPr>
              <w:t>Add to history that doc was digitally approved</w:t>
            </w:r>
          </w:p>
        </w:tc>
      </w:tr>
    </w:tbl>
    <w:p w:rsidR="00394627" w:rsidRDefault="00394627" w:rsidP="00394627">
      <w:pPr>
        <w:spacing w:line="240" w:lineRule="auto"/>
        <w:rPr>
          <w:rFonts w:eastAsia="Calibri"/>
          <w:bCs/>
          <w:iCs/>
          <w:lang w:eastAsia="en-US"/>
        </w:rPr>
      </w:pPr>
    </w:p>
    <w:p w:rsidR="00287FE3" w:rsidRDefault="00394627" w:rsidP="00394627">
      <w:pPr>
        <w:spacing w:line="240" w:lineRule="auto"/>
      </w:pPr>
      <w:r>
        <w:rPr>
          <w:rFonts w:eastAsia="Calibri"/>
          <w:bCs/>
          <w:iCs/>
          <w:lang w:eastAsia="en-US"/>
        </w:rPr>
        <w:t>Signature for version 0.7</w:t>
      </w:r>
    </w:p>
    <w:tbl>
      <w:tblPr>
        <w:tblStyle w:val="Corporate"/>
        <w:tblW w:w="10123" w:type="dxa"/>
        <w:tblLayout w:type="fixed"/>
        <w:tblLook w:val="04A0" w:firstRow="1" w:lastRow="0" w:firstColumn="1" w:lastColumn="0" w:noHBand="0" w:noVBand="1"/>
      </w:tblPr>
      <w:tblGrid>
        <w:gridCol w:w="1901"/>
        <w:gridCol w:w="2977"/>
        <w:gridCol w:w="1559"/>
        <w:gridCol w:w="3686"/>
      </w:tblGrid>
      <w:tr w:rsidR="00394627" w:rsidRPr="00BF0143" w:rsidTr="00C72EA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901" w:type="dxa"/>
          </w:tcPr>
          <w:p w:rsidR="00394627" w:rsidRPr="00414A3D" w:rsidRDefault="00394627" w:rsidP="00C72EAC">
            <w:pPr>
              <w:spacing w:after="0" w:line="240" w:lineRule="auto"/>
              <w:rPr>
                <w:rFonts w:cs="Tahoma"/>
                <w:b w:val="0"/>
              </w:rPr>
            </w:pPr>
            <w:r>
              <w:rPr>
                <w:rFonts w:cs="Tahoma"/>
                <w:b w:val="0"/>
              </w:rPr>
              <w:t>Role</w:t>
            </w:r>
          </w:p>
        </w:tc>
        <w:tc>
          <w:tcPr>
            <w:tcW w:w="2977" w:type="dxa"/>
          </w:tcPr>
          <w:p w:rsidR="00394627" w:rsidRPr="00414A3D" w:rsidRDefault="00394627" w:rsidP="00C72EAC">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Name &amp; Title</w:t>
            </w:r>
          </w:p>
        </w:tc>
        <w:tc>
          <w:tcPr>
            <w:tcW w:w="1559" w:type="dxa"/>
          </w:tcPr>
          <w:p w:rsidR="00394627" w:rsidRPr="00414A3D" w:rsidRDefault="00394627" w:rsidP="00C72EAC">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Pr>
                <w:rFonts w:asciiTheme="minorHAnsi" w:hAnsiTheme="minorHAnsi" w:cs="Tahoma"/>
                <w:b w:val="0"/>
              </w:rPr>
              <w:t>Date</w:t>
            </w:r>
          </w:p>
        </w:tc>
        <w:tc>
          <w:tcPr>
            <w:tcW w:w="3686" w:type="dxa"/>
          </w:tcPr>
          <w:p w:rsidR="00394627" w:rsidRPr="00BF0143" w:rsidRDefault="00394627" w:rsidP="00C72EAC">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ahoma"/>
                <w:b w:val="0"/>
              </w:rPr>
            </w:pPr>
            <w:r w:rsidRPr="00BF0143">
              <w:rPr>
                <w:rFonts w:asciiTheme="minorHAnsi" w:hAnsiTheme="minorHAnsi" w:cs="Tahoma"/>
                <w:b w:val="0"/>
              </w:rPr>
              <w:t>Approval</w:t>
            </w:r>
          </w:p>
        </w:tc>
      </w:tr>
      <w:tr w:rsidR="00394627" w:rsidTr="00C72EAC">
        <w:trPr>
          <w:cnfStyle w:val="000000100000" w:firstRow="0" w:lastRow="0" w:firstColumn="0" w:lastColumn="0" w:oddVBand="0" w:evenVBand="0" w:oddHBand="1" w:evenHBand="0" w:firstRowFirstColumn="0" w:firstRowLastColumn="0" w:lastRowFirstColumn="0" w:lastRowLastColumn="0"/>
          <w:trHeight w:val="754"/>
        </w:trPr>
        <w:tc>
          <w:tcPr>
            <w:cnfStyle w:val="001000000000" w:firstRow="0" w:lastRow="0" w:firstColumn="1" w:lastColumn="0" w:oddVBand="0" w:evenVBand="0" w:oddHBand="0" w:evenHBand="0" w:firstRowFirstColumn="0" w:firstRowLastColumn="0" w:lastRowFirstColumn="0" w:lastRowLastColumn="0"/>
            <w:tcW w:w="1901" w:type="dxa"/>
          </w:tcPr>
          <w:p w:rsidR="00394627" w:rsidRPr="00414A3D" w:rsidRDefault="00394627" w:rsidP="00C72EAC">
            <w:pPr>
              <w:spacing w:after="0" w:line="240" w:lineRule="auto"/>
              <w:rPr>
                <w:rFonts w:asciiTheme="minorHAnsi" w:hAnsiTheme="minorHAnsi" w:cs="Tahoma"/>
              </w:rPr>
            </w:pPr>
            <w:r w:rsidRPr="00414A3D">
              <w:rPr>
                <w:rFonts w:asciiTheme="minorHAnsi" w:hAnsiTheme="minorHAnsi" w:cs="Tahoma"/>
              </w:rPr>
              <w:t>Business Sponsor</w:t>
            </w:r>
          </w:p>
        </w:tc>
        <w:tc>
          <w:tcPr>
            <w:tcW w:w="2977" w:type="dxa"/>
          </w:tcPr>
          <w:p w:rsidR="00394627"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Jo Gould, </w:t>
            </w:r>
          </w:p>
          <w:p w:rsidR="00394627" w:rsidRPr="00FC50AD"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FC50AD">
              <w:rPr>
                <w:rFonts w:asciiTheme="minorHAnsi" w:hAnsiTheme="minorHAnsi"/>
                <w:sz w:val="20"/>
                <w:szCs w:val="20"/>
              </w:rPr>
              <w:t xml:space="preserve">Senior Manager, Cash Management, </w:t>
            </w:r>
            <w:r>
              <w:rPr>
                <w:rFonts w:asciiTheme="minorHAnsi" w:hAnsiTheme="minorHAnsi"/>
                <w:sz w:val="20"/>
                <w:szCs w:val="20"/>
              </w:rPr>
              <w:t>Client Solutions</w:t>
            </w:r>
          </w:p>
        </w:tc>
        <w:tc>
          <w:tcPr>
            <w:tcW w:w="1559" w:type="dxa"/>
          </w:tcPr>
          <w:p w:rsidR="00394627" w:rsidRPr="00414A3D"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3/4/2019</w:t>
            </w:r>
          </w:p>
        </w:tc>
        <w:tc>
          <w:tcPr>
            <w:tcW w:w="3686" w:type="dxa"/>
          </w:tcPr>
          <w:p w:rsidR="00394627"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eastAsiaTheme="minorHAnsi" w:hAnsiTheme="minorHAnsi"/>
                <w:sz w:val="18"/>
                <w:szCs w:val="18"/>
              </w:rPr>
              <w:object w:dxaOrig="1540" w:dyaOrig="996" w14:anchorId="7A0F634E">
                <v:shape id="_x0000_i1042" type="#_x0000_t75" style="width:77.25pt;height:49.5pt" o:ole="">
                  <v:imagedata r:id="rId51" o:title=""/>
                </v:shape>
                <o:OLEObject Type="Embed" ProgID="Package" ShapeID="_x0000_i1042" DrawAspect="Icon" ObjectID="_1641715316" r:id="rId52"/>
              </w:object>
            </w:r>
          </w:p>
        </w:tc>
      </w:tr>
      <w:tr w:rsidR="00394627" w:rsidTr="00C72EAC">
        <w:trPr>
          <w:cnfStyle w:val="000000010000" w:firstRow="0" w:lastRow="0" w:firstColumn="0" w:lastColumn="0" w:oddVBand="0" w:evenVBand="0" w:oddHBand="0" w:evenHBand="1"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901" w:type="dxa"/>
          </w:tcPr>
          <w:p w:rsidR="00394627" w:rsidRPr="00414A3D" w:rsidRDefault="00394627" w:rsidP="00C72EAC">
            <w:pPr>
              <w:spacing w:after="0" w:line="240" w:lineRule="auto"/>
              <w:rPr>
                <w:rFonts w:asciiTheme="minorHAnsi" w:hAnsiTheme="minorHAnsi" w:cs="Tahoma"/>
              </w:rPr>
            </w:pPr>
            <w:r w:rsidRPr="00414A3D">
              <w:rPr>
                <w:rFonts w:asciiTheme="minorHAnsi" w:hAnsiTheme="minorHAnsi" w:cs="Tahoma"/>
              </w:rPr>
              <w:t>Business Subject Matter Expert</w:t>
            </w:r>
          </w:p>
        </w:tc>
        <w:tc>
          <w:tcPr>
            <w:tcW w:w="2977" w:type="dxa"/>
          </w:tcPr>
          <w:p w:rsidR="00394627" w:rsidRDefault="00394627"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Pr>
                <w:rFonts w:asciiTheme="minorHAnsi" w:hAnsiTheme="minorHAnsi"/>
                <w:szCs w:val="20"/>
              </w:rPr>
              <w:t>Kristen En</w:t>
            </w:r>
            <w:r w:rsidRPr="00FC50AD">
              <w:rPr>
                <w:rFonts w:asciiTheme="minorHAnsi" w:hAnsiTheme="minorHAnsi"/>
                <w:szCs w:val="20"/>
              </w:rPr>
              <w:t xml:space="preserve">, </w:t>
            </w:r>
          </w:p>
          <w:p w:rsidR="00394627" w:rsidRPr="00FC50AD" w:rsidRDefault="00394627"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Pr>
                <w:rFonts w:asciiTheme="minorHAnsi" w:hAnsiTheme="minorHAnsi"/>
                <w:sz w:val="20"/>
                <w:szCs w:val="20"/>
              </w:rPr>
              <w:t>Product Manager, Cash Management Products</w:t>
            </w:r>
          </w:p>
        </w:tc>
        <w:tc>
          <w:tcPr>
            <w:tcW w:w="1559" w:type="dxa"/>
          </w:tcPr>
          <w:p w:rsidR="00394627" w:rsidRPr="00580200" w:rsidRDefault="00394627"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color w:val="FFC000"/>
              </w:rPr>
            </w:pPr>
            <w:r>
              <w:rPr>
                <w:rFonts w:asciiTheme="minorHAnsi" w:hAnsiTheme="minorHAnsi" w:cs="Tahoma"/>
              </w:rPr>
              <w:t>3/4/2019</w:t>
            </w:r>
          </w:p>
        </w:tc>
        <w:tc>
          <w:tcPr>
            <w:tcW w:w="3686" w:type="dxa"/>
          </w:tcPr>
          <w:p w:rsidR="00394627" w:rsidRDefault="00394627"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eastAsiaTheme="minorHAnsi" w:hAnsiTheme="minorHAnsi"/>
                <w:sz w:val="18"/>
                <w:szCs w:val="18"/>
              </w:rPr>
              <w:object w:dxaOrig="1540" w:dyaOrig="996" w14:anchorId="2868CC48">
                <v:shape id="_x0000_i1043" type="#_x0000_t75" style="width:77.25pt;height:49.5pt" o:ole="">
                  <v:imagedata r:id="rId53" o:title=""/>
                </v:shape>
                <o:OLEObject Type="Embed" ProgID="Package" ShapeID="_x0000_i1043" DrawAspect="Icon" ObjectID="_1641715317" r:id="rId54"/>
              </w:object>
            </w:r>
          </w:p>
        </w:tc>
      </w:tr>
      <w:tr w:rsidR="00394627" w:rsidTr="00C72EAC">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394627" w:rsidRDefault="00394627" w:rsidP="00C72EAC">
            <w:pPr>
              <w:spacing w:after="0" w:line="240" w:lineRule="auto"/>
              <w:rPr>
                <w:rFonts w:cs="Tahoma"/>
              </w:rPr>
            </w:pPr>
            <w:r w:rsidRPr="00414A3D">
              <w:rPr>
                <w:rFonts w:asciiTheme="minorHAnsi" w:hAnsiTheme="minorHAnsi" w:cs="Tahoma"/>
              </w:rPr>
              <w:t>Business Subject Matter Expert</w:t>
            </w:r>
          </w:p>
        </w:tc>
        <w:tc>
          <w:tcPr>
            <w:tcW w:w="2977" w:type="dxa"/>
          </w:tcPr>
          <w:p w:rsidR="00394627"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rPr>
              <w:t xml:space="preserve">Gurdy Bains, </w:t>
            </w:r>
          </w:p>
          <w:p w:rsidR="00394627" w:rsidRPr="00FC50AD"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sidRPr="00FC50AD">
              <w:rPr>
                <w:rFonts w:cs="Tahoma"/>
                <w:sz w:val="20"/>
              </w:rPr>
              <w:t>Manager, CMS</w:t>
            </w:r>
          </w:p>
        </w:tc>
        <w:tc>
          <w:tcPr>
            <w:tcW w:w="1559" w:type="dxa"/>
          </w:tcPr>
          <w:p w:rsidR="00394627" w:rsidRPr="00414A3D"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cs="Tahoma"/>
              </w:rPr>
            </w:pPr>
            <w:r>
              <w:rPr>
                <w:rFonts w:asciiTheme="minorHAnsi" w:hAnsiTheme="minorHAnsi" w:cs="Tahoma"/>
              </w:rPr>
              <w:t>3/4/2019</w:t>
            </w:r>
          </w:p>
        </w:tc>
        <w:tc>
          <w:tcPr>
            <w:tcW w:w="3686" w:type="dxa"/>
          </w:tcPr>
          <w:p w:rsidR="00394627"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eastAsiaTheme="minorHAnsi" w:hAnsiTheme="minorHAnsi"/>
                <w:sz w:val="18"/>
                <w:szCs w:val="18"/>
              </w:rPr>
              <w:object w:dxaOrig="1540" w:dyaOrig="996" w14:anchorId="1B57F035">
                <v:shape id="_x0000_i1044" type="#_x0000_t75" style="width:77.25pt;height:49.5pt" o:ole="">
                  <v:imagedata r:id="rId55" o:title=""/>
                </v:shape>
                <o:OLEObject Type="Embed" ProgID="Package" ShapeID="_x0000_i1044" DrawAspect="Icon" ObjectID="_1641715318" r:id="rId56"/>
              </w:object>
            </w:r>
          </w:p>
        </w:tc>
      </w:tr>
      <w:tr w:rsidR="00394627" w:rsidTr="00C72EAC">
        <w:trPr>
          <w:cnfStyle w:val="000000010000" w:firstRow="0" w:lastRow="0" w:firstColumn="0" w:lastColumn="0" w:oddVBand="0" w:evenVBand="0" w:oddHBand="0" w:evenHBand="1"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394627" w:rsidRDefault="00394627" w:rsidP="00C72EAC">
            <w:pPr>
              <w:spacing w:after="0" w:line="240" w:lineRule="auto"/>
              <w:rPr>
                <w:rFonts w:cs="Tahoma"/>
              </w:rPr>
            </w:pPr>
            <w:r w:rsidRPr="00414A3D">
              <w:rPr>
                <w:rFonts w:asciiTheme="minorHAnsi" w:hAnsiTheme="minorHAnsi" w:cs="Tahoma"/>
              </w:rPr>
              <w:t>Business Subject Matter Expert</w:t>
            </w:r>
          </w:p>
        </w:tc>
        <w:tc>
          <w:tcPr>
            <w:tcW w:w="2977" w:type="dxa"/>
          </w:tcPr>
          <w:p w:rsidR="00394627" w:rsidRPr="00FC50AD" w:rsidRDefault="00394627"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szCs w:val="20"/>
              </w:rPr>
            </w:pPr>
            <w:r w:rsidRPr="00FC50AD">
              <w:rPr>
                <w:rFonts w:asciiTheme="minorHAnsi" w:hAnsiTheme="minorHAnsi"/>
                <w:szCs w:val="20"/>
              </w:rPr>
              <w:t xml:space="preserve">Jane Teo, Mgr, </w:t>
            </w:r>
          </w:p>
          <w:p w:rsidR="00394627" w:rsidRPr="00FC50AD" w:rsidRDefault="00394627"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sidRPr="00FC50AD">
              <w:rPr>
                <w:rFonts w:asciiTheme="minorHAnsi" w:hAnsiTheme="minorHAnsi"/>
                <w:sz w:val="20"/>
                <w:szCs w:val="20"/>
              </w:rPr>
              <w:t>AML Program Development</w:t>
            </w:r>
          </w:p>
        </w:tc>
        <w:tc>
          <w:tcPr>
            <w:tcW w:w="1559" w:type="dxa"/>
          </w:tcPr>
          <w:p w:rsidR="00394627" w:rsidRPr="00414A3D" w:rsidRDefault="00394627"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cs="Tahoma"/>
              </w:rPr>
            </w:pPr>
            <w:r>
              <w:rPr>
                <w:rFonts w:asciiTheme="minorHAnsi" w:hAnsiTheme="minorHAnsi" w:cs="Tahoma"/>
              </w:rPr>
              <w:t>3/6/2019</w:t>
            </w:r>
          </w:p>
        </w:tc>
        <w:tc>
          <w:tcPr>
            <w:tcW w:w="3686" w:type="dxa"/>
          </w:tcPr>
          <w:p w:rsidR="00394627" w:rsidRDefault="00394627" w:rsidP="00C72EAC">
            <w:pPr>
              <w:spacing w:after="0" w:line="240" w:lineRule="auto"/>
              <w:cnfStyle w:val="000000010000" w:firstRow="0" w:lastRow="0" w:firstColumn="0" w:lastColumn="0" w:oddVBand="0" w:evenVBand="0" w:oddHBand="0" w:evenHBand="1" w:firstRowFirstColumn="0" w:firstRowLastColumn="0" w:lastRowFirstColumn="0" w:lastRowLastColumn="0"/>
              <w:rPr>
                <w:rFonts w:asciiTheme="minorHAnsi" w:hAnsiTheme="minorHAnsi" w:cs="Tahoma"/>
              </w:rPr>
            </w:pPr>
            <w:r>
              <w:rPr>
                <w:rFonts w:asciiTheme="minorHAnsi" w:eastAsiaTheme="minorHAnsi" w:hAnsiTheme="minorHAnsi"/>
                <w:sz w:val="18"/>
                <w:szCs w:val="18"/>
              </w:rPr>
              <w:object w:dxaOrig="1540" w:dyaOrig="996" w14:anchorId="68C3F64B">
                <v:shape id="_x0000_i1045" type="#_x0000_t75" style="width:77.25pt;height:49.5pt" o:ole="">
                  <v:imagedata r:id="rId57" o:title=""/>
                </v:shape>
                <o:OLEObject Type="Embed" ProgID="Package" ShapeID="_x0000_i1045" DrawAspect="Icon" ObjectID="_1641715319" r:id="rId58"/>
              </w:object>
            </w:r>
          </w:p>
        </w:tc>
      </w:tr>
      <w:tr w:rsidR="00394627" w:rsidRPr="00414A3D" w:rsidTr="00C72EAC">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01" w:type="dxa"/>
          </w:tcPr>
          <w:p w:rsidR="00394627" w:rsidRPr="00414A3D" w:rsidRDefault="00394627" w:rsidP="00C72EAC">
            <w:pPr>
              <w:spacing w:after="0" w:line="240" w:lineRule="auto"/>
              <w:rPr>
                <w:rFonts w:asciiTheme="minorHAnsi" w:hAnsiTheme="minorHAnsi" w:cs="Tahoma"/>
              </w:rPr>
            </w:pPr>
            <w:r w:rsidRPr="00414A3D">
              <w:rPr>
                <w:rFonts w:asciiTheme="minorHAnsi" w:hAnsiTheme="minorHAnsi" w:cs="Tahoma"/>
              </w:rPr>
              <w:t>Business Analyst</w:t>
            </w:r>
          </w:p>
        </w:tc>
        <w:tc>
          <w:tcPr>
            <w:tcW w:w="2977" w:type="dxa"/>
          </w:tcPr>
          <w:p w:rsidR="00394627" w:rsidRPr="00FC50AD"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rPr>
              <w:t>James McFarlane,</w:t>
            </w:r>
          </w:p>
          <w:p w:rsidR="00394627" w:rsidRPr="00FC50AD"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sidRPr="00FC50AD">
              <w:rPr>
                <w:rFonts w:asciiTheme="minorHAnsi" w:hAnsiTheme="minorHAnsi" w:cs="Tahoma"/>
                <w:sz w:val="20"/>
              </w:rPr>
              <w:t>Business Analyst</w:t>
            </w:r>
          </w:p>
        </w:tc>
        <w:tc>
          <w:tcPr>
            <w:tcW w:w="1559" w:type="dxa"/>
          </w:tcPr>
          <w:p w:rsidR="00394627" w:rsidRPr="00414A3D"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ahoma"/>
              </w:rPr>
            </w:pPr>
            <w:r>
              <w:rPr>
                <w:rFonts w:asciiTheme="minorHAnsi" w:hAnsiTheme="minorHAnsi" w:cs="Tahoma"/>
              </w:rPr>
              <w:t>3/6/2019</w:t>
            </w:r>
          </w:p>
        </w:tc>
        <w:tc>
          <w:tcPr>
            <w:tcW w:w="3686" w:type="dxa"/>
          </w:tcPr>
          <w:sdt>
            <w:sdtPr>
              <w:alias w:val="Digitally Approved"/>
              <w:tag w:val="Digitally Approved"/>
              <w:id w:val="534544338"/>
              <w14:checkbox>
                <w14:checked w14:val="1"/>
                <w14:checkedState w14:val="2612" w14:font="MS Gothic"/>
                <w14:uncheckedState w14:val="2610" w14:font="MS Gothic"/>
              </w14:checkbox>
            </w:sdtPr>
            <w:sdtEndPr/>
            <w:sdtContent>
              <w:p w:rsidR="00394627" w:rsidRDefault="00394627" w:rsidP="00C72EAC">
                <w:pPr>
                  <w:jc w:val="center"/>
                  <w:cnfStyle w:val="000000100000" w:firstRow="0" w:lastRow="0" w:firstColumn="0" w:lastColumn="0" w:oddVBand="0" w:evenVBand="0" w:oddHBand="1" w:evenHBand="0" w:firstRowFirstColumn="0" w:firstRowLastColumn="0" w:lastRowFirstColumn="0" w:lastRowLastColumn="0"/>
                </w:pPr>
                <w:r>
                  <w:rPr>
                    <w:rFonts w:ascii="MS Gothic" w:eastAsia="MS Gothic" w:hAnsi="MS Gothic" w:hint="eastAsia"/>
                  </w:rPr>
                  <w:t>☒</w:t>
                </w:r>
              </w:p>
            </w:sdtContent>
          </w:sdt>
          <w:p w:rsidR="00394627" w:rsidRPr="00414A3D" w:rsidRDefault="00394627" w:rsidP="00C72EAC">
            <w:pPr>
              <w:spacing w:after="0" w:line="240" w:lineRule="auto"/>
              <w:cnfStyle w:val="000000100000" w:firstRow="0" w:lastRow="0" w:firstColumn="0" w:lastColumn="0" w:oddVBand="0" w:evenVBand="0" w:oddHBand="1" w:evenHBand="0" w:firstRowFirstColumn="0" w:firstRowLastColumn="0" w:lastRowFirstColumn="0" w:lastRowLastColumn="0"/>
            </w:pPr>
            <w:r w:rsidRPr="002E3535">
              <w:rPr>
                <w:i/>
                <w:color w:val="A6A6A6" w:themeColor="background1" w:themeShade="A6"/>
                <w:sz w:val="16"/>
              </w:rPr>
              <w:t>Add to history that doc was digitally approved</w:t>
            </w:r>
          </w:p>
        </w:tc>
      </w:tr>
    </w:tbl>
    <w:p w:rsidR="00394627" w:rsidRPr="00394627" w:rsidRDefault="00394627" w:rsidP="00394627"/>
    <w:p w:rsidR="00287FE3" w:rsidRDefault="00287FE3" w:rsidP="00287FE3">
      <w:pPr>
        <w:rPr>
          <w:rFonts w:asciiTheme="minorHAnsi" w:hAnsiTheme="minorHAnsi" w:cs="Calibri"/>
          <w:color w:val="9E7C0C" w:themeColor="accent2"/>
          <w:spacing w:val="-5"/>
          <w:sz w:val="40"/>
          <w:szCs w:val="40"/>
        </w:rPr>
      </w:pPr>
      <w:r>
        <w:br w:type="page"/>
      </w:r>
    </w:p>
    <w:p w:rsidR="00EA1998" w:rsidRPr="003666F6" w:rsidRDefault="00EA1998" w:rsidP="00E70164">
      <w:pPr>
        <w:pStyle w:val="Heading1"/>
      </w:pPr>
      <w:r w:rsidRPr="003666F6">
        <w:t>Appendix A Field Matrix</w:t>
      </w:r>
    </w:p>
    <w:p w:rsidR="00731552" w:rsidRPr="00E70164" w:rsidRDefault="00EA1998" w:rsidP="00EA1998">
      <w:pPr>
        <w:rPr>
          <w:color w:val="FF0000"/>
        </w:rPr>
      </w:pPr>
      <w:r w:rsidRPr="00E70164">
        <w:rPr>
          <w:color w:val="FF0000"/>
        </w:rPr>
        <w:t xml:space="preserve">The attached Field Matrix outlines which fields </w:t>
      </w:r>
      <w:r w:rsidR="000149C7" w:rsidRPr="00E70164">
        <w:rPr>
          <w:color w:val="FF0000"/>
        </w:rPr>
        <w:t>are required for conditional display based on</w:t>
      </w:r>
      <w:r w:rsidRPr="00E70164">
        <w:rPr>
          <w:color w:val="FF0000"/>
        </w:rPr>
        <w:t xml:space="preserve"> products</w:t>
      </w:r>
      <w:r w:rsidR="000149C7" w:rsidRPr="00E70164">
        <w:rPr>
          <w:color w:val="FF0000"/>
        </w:rPr>
        <w:t xml:space="preserve"> selected.  The following Legend outlines how to read the Field Matrix.</w:t>
      </w:r>
    </w:p>
    <w:p w:rsidR="00EA1998" w:rsidRPr="00EA1998" w:rsidRDefault="00A4770F" w:rsidP="000149C7">
      <w:pPr>
        <w:jc w:val="center"/>
      </w:pPr>
      <w:r>
        <w:object w:dxaOrig="1540" w:dyaOrig="996" w14:anchorId="6A2DD6C8">
          <v:shape id="_x0000_i1046" type="#_x0000_t75" style="width:77.25pt;height:49.5pt" o:ole="">
            <v:imagedata r:id="rId59" o:title=""/>
          </v:shape>
          <o:OLEObject Type="Embed" ProgID="Excel.Sheet.12" ShapeID="_x0000_i1046" DrawAspect="Icon" ObjectID="_1641715320" r:id="rId60"/>
        </w:object>
      </w:r>
      <w:r w:rsidR="00554228">
        <w:rPr>
          <w:noProof/>
        </w:rPr>
        <w:drawing>
          <wp:inline distT="0" distB="0" distL="0" distR="0" wp14:anchorId="2E39848E" wp14:editId="43E47C69">
            <wp:extent cx="3686175" cy="18710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91850" cy="1873930"/>
                    </a:xfrm>
                    <a:prstGeom prst="rect">
                      <a:avLst/>
                    </a:prstGeom>
                  </pic:spPr>
                </pic:pic>
              </a:graphicData>
            </a:graphic>
          </wp:inline>
        </w:drawing>
      </w:r>
    </w:p>
    <w:p w:rsidR="00B52AA0" w:rsidRDefault="00731552">
      <w:pPr>
        <w:spacing w:after="0" w:line="240" w:lineRule="auto"/>
        <w:sectPr w:rsidR="00B52AA0" w:rsidSect="00E907E0">
          <w:headerReference w:type="even" r:id="rId62"/>
          <w:headerReference w:type="default" r:id="rId63"/>
          <w:footerReference w:type="default" r:id="rId64"/>
          <w:headerReference w:type="first" r:id="rId65"/>
          <w:pgSz w:w="12240" w:h="15840"/>
          <w:pgMar w:top="1080" w:right="1080" w:bottom="1080" w:left="1080" w:header="720" w:footer="576" w:gutter="0"/>
          <w:cols w:space="720"/>
          <w:docGrid w:linePitch="360"/>
        </w:sectPr>
      </w:pPr>
      <w:r>
        <w:rPr>
          <w:color w:val="7030A0"/>
        </w:rPr>
        <w:t xml:space="preserve">As complexities have arisen the Field Matrix has been split by product and placed on the </w:t>
      </w:r>
      <w:hyperlink r:id="rId66" w:history="1">
        <w:r w:rsidRPr="009515D8">
          <w:rPr>
            <w:rStyle w:val="Hyperlink"/>
          </w:rPr>
          <w:t>SharePoint</w:t>
        </w:r>
      </w:hyperlink>
      <w:r>
        <w:rPr>
          <w:color w:val="7030A0"/>
        </w:rPr>
        <w:t xml:space="preserve"> site for the initiative. </w:t>
      </w:r>
      <w:r w:rsidR="00A4770F">
        <w:rPr>
          <w:color w:val="7030A0"/>
        </w:rPr>
        <w:t xml:space="preserve">Note – we have removed the Action column, as in the Final version all fields required for that specific action are identified by Tab. </w:t>
      </w:r>
      <w:r>
        <w:rPr>
          <w:color w:val="7030A0"/>
        </w:rPr>
        <w:t>Below is the updated legend:</w:t>
      </w:r>
      <w:r w:rsidR="00B46B99" w:rsidRPr="00B46B99">
        <w:rPr>
          <w:noProof/>
        </w:rPr>
        <w:t xml:space="preserve"> </w:t>
      </w:r>
      <w:r w:rsidR="00A4770F">
        <w:rPr>
          <w:noProof/>
        </w:rPr>
        <w:drawing>
          <wp:inline distT="0" distB="0" distL="0" distR="0" wp14:anchorId="1461C75A" wp14:editId="1029D54A">
            <wp:extent cx="6400800" cy="43402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4340225"/>
                    </a:xfrm>
                    <a:prstGeom prst="rect">
                      <a:avLst/>
                    </a:prstGeom>
                  </pic:spPr>
                </pic:pic>
              </a:graphicData>
            </a:graphic>
          </wp:inline>
        </w:drawing>
      </w:r>
    </w:p>
    <w:p w:rsidR="00EA1998" w:rsidRPr="003666F6" w:rsidRDefault="00EA1998" w:rsidP="00E70164">
      <w:pPr>
        <w:pStyle w:val="Heading1"/>
      </w:pPr>
      <w:bookmarkStart w:id="110" w:name="_Appendix_B_Field"/>
      <w:bookmarkEnd w:id="110"/>
      <w:r w:rsidRPr="003666F6">
        <w:t xml:space="preserve">Appendix B </w:t>
      </w:r>
      <w:r w:rsidR="000149C7" w:rsidRPr="003666F6">
        <w:t>Field Mapping for CAFT</w:t>
      </w:r>
    </w:p>
    <w:p w:rsidR="00FB5C4E" w:rsidRDefault="00FB5C4E" w:rsidP="003666F6">
      <w:pPr>
        <w:spacing w:line="240" w:lineRule="auto"/>
        <w:sectPr w:rsidR="00FB5C4E" w:rsidSect="00690DA1">
          <w:pgSz w:w="15840" w:h="12240" w:orient="landscape"/>
          <w:pgMar w:top="1080" w:right="1080" w:bottom="1080" w:left="1080" w:header="720" w:footer="576" w:gutter="0"/>
          <w:cols w:space="720"/>
          <w:docGrid w:linePitch="360"/>
        </w:sectPr>
      </w:pPr>
      <w:r w:rsidRPr="00E70164">
        <w:rPr>
          <w:color w:val="FF0000"/>
        </w:rPr>
        <w:t xml:space="preserve">The following maps the field </w:t>
      </w:r>
      <w:r w:rsidR="00DD16F5">
        <w:rPr>
          <w:color w:val="FF0000"/>
        </w:rPr>
        <w:t>labels from the Field Matrix to</w:t>
      </w:r>
      <w:r w:rsidRPr="00E70164">
        <w:rPr>
          <w:color w:val="FF0000"/>
        </w:rPr>
        <w:t xml:space="preserve"> the required fields on the CAFT 3</w:t>
      </w:r>
      <w:r w:rsidRPr="00E70164">
        <w:rPr>
          <w:color w:val="FF0000"/>
          <w:vertAlign w:val="superscript"/>
        </w:rPr>
        <w:t>rd</w:t>
      </w:r>
      <w:r w:rsidRPr="00E70164">
        <w:rPr>
          <w:color w:val="FF0000"/>
        </w:rPr>
        <w:t xml:space="preserve"> Form (4164).  If CAFT is selected as one of the products the client would like to sign up for, populate the following form to be provided to the Vendor (CUPS).</w:t>
      </w:r>
      <w:r w:rsidR="000149C7" w:rsidRPr="000149C7">
        <w:rPr>
          <w:noProof/>
        </w:rPr>
        <w:drawing>
          <wp:inline distT="0" distB="0" distL="0" distR="0" wp14:anchorId="67EEFEDE" wp14:editId="361A2A5B">
            <wp:extent cx="6891867" cy="48408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91867" cy="4840844"/>
                    </a:xfrm>
                    <a:prstGeom prst="rect">
                      <a:avLst/>
                    </a:prstGeom>
                    <a:noFill/>
                    <a:ln>
                      <a:noFill/>
                    </a:ln>
                  </pic:spPr>
                </pic:pic>
              </a:graphicData>
            </a:graphic>
          </wp:inline>
        </w:drawing>
      </w:r>
      <w:r w:rsidR="00832A17">
        <w:object w:dxaOrig="1531" w:dyaOrig="990" w14:anchorId="20C37EAA">
          <v:shape id="_x0000_i1047" type="#_x0000_t75" style="width:76.45pt;height:49.5pt" o:ole="">
            <v:imagedata r:id="rId69" o:title=""/>
          </v:shape>
          <o:OLEObject Type="Embed" ProgID="AcroExch.Document.DC" ShapeID="_x0000_i1047" DrawAspect="Icon" ObjectID="_1641715321" r:id="rId70"/>
        </w:object>
      </w:r>
    </w:p>
    <w:p w:rsidR="003F7FB8" w:rsidRPr="003666F6" w:rsidRDefault="003F7FB8" w:rsidP="00E70164">
      <w:pPr>
        <w:pStyle w:val="Heading1"/>
      </w:pPr>
      <w:bookmarkStart w:id="111" w:name="_Appendix_C_Field"/>
      <w:bookmarkStart w:id="112" w:name="_Ref517178432"/>
      <w:bookmarkEnd w:id="111"/>
      <w:r w:rsidRPr="003666F6">
        <w:t>Appendix C Field Mapping for CAFT 3</w:t>
      </w:r>
      <w:r w:rsidRPr="003666F6">
        <w:rPr>
          <w:vertAlign w:val="superscript"/>
        </w:rPr>
        <w:t>rd</w:t>
      </w:r>
      <w:r w:rsidRPr="003666F6">
        <w:t xml:space="preserve"> Party Software Setup</w:t>
      </w:r>
      <w:bookmarkEnd w:id="112"/>
    </w:p>
    <w:p w:rsidR="003F7FB8" w:rsidRPr="00E70164" w:rsidRDefault="003F7FB8" w:rsidP="00690DA1">
      <w:pPr>
        <w:spacing w:after="0" w:line="240" w:lineRule="auto"/>
        <w:rPr>
          <w:color w:val="FF0000"/>
        </w:rPr>
      </w:pPr>
      <w:r w:rsidRPr="00E70164">
        <w:rPr>
          <w:color w:val="FF0000"/>
        </w:rPr>
        <w:t>The following</w:t>
      </w:r>
      <w:r w:rsidR="00DD16F5">
        <w:rPr>
          <w:color w:val="FF0000"/>
        </w:rPr>
        <w:t xml:space="preserve"> maps the</w:t>
      </w:r>
      <w:r w:rsidR="00FB5C4E" w:rsidRPr="00E70164">
        <w:rPr>
          <w:color w:val="FF0000"/>
        </w:rPr>
        <w:t xml:space="preserve"> field labels from the Field Matrix </w:t>
      </w:r>
      <w:r w:rsidR="00DD16F5">
        <w:rPr>
          <w:color w:val="FF0000"/>
        </w:rPr>
        <w:t>to</w:t>
      </w:r>
      <w:r w:rsidRPr="00E70164">
        <w:rPr>
          <w:color w:val="FF0000"/>
        </w:rPr>
        <w:t xml:space="preserve"> required fields on the CAFT 3</w:t>
      </w:r>
      <w:r w:rsidRPr="00E70164">
        <w:rPr>
          <w:color w:val="FF0000"/>
          <w:vertAlign w:val="superscript"/>
        </w:rPr>
        <w:t>rd</w:t>
      </w:r>
      <w:r w:rsidRPr="00E70164">
        <w:rPr>
          <w:color w:val="FF0000"/>
        </w:rPr>
        <w:t xml:space="preserve"> Party Software Setup Form (4163).  </w:t>
      </w:r>
      <w:r w:rsidR="005901E6" w:rsidRPr="00E70164">
        <w:rPr>
          <w:color w:val="FF0000"/>
        </w:rPr>
        <w:t>I</w:t>
      </w:r>
      <w:r w:rsidR="00DD16F5">
        <w:rPr>
          <w:color w:val="FF0000"/>
        </w:rPr>
        <w:t>f File Upload is selected as</w:t>
      </w:r>
      <w:r w:rsidR="005901E6" w:rsidRPr="00E70164">
        <w:rPr>
          <w:color w:val="FF0000"/>
        </w:rPr>
        <w:t xml:space="preserve"> Originator Type</w:t>
      </w:r>
      <w:r w:rsidR="005901E6">
        <w:rPr>
          <w:color w:val="FF0000"/>
        </w:rPr>
        <w:t>,</w:t>
      </w:r>
      <w:r w:rsidR="005901E6" w:rsidRPr="00E70164">
        <w:rPr>
          <w:color w:val="FF0000"/>
        </w:rPr>
        <w:t xml:space="preserve"> populate the following form to be provided to the client.</w:t>
      </w:r>
    </w:p>
    <w:p w:rsidR="003F7FB8" w:rsidRDefault="00832A17" w:rsidP="00C83B21">
      <w:pPr>
        <w:pStyle w:val="BodyCopy"/>
      </w:pPr>
      <w:r>
        <w:rPr>
          <w:noProof/>
        </w:rPr>
        <w:drawing>
          <wp:anchor distT="0" distB="0" distL="114300" distR="114300" simplePos="0" relativeHeight="251664384" behindDoc="1" locked="0" layoutInCell="1" allowOverlap="1" wp14:anchorId="56C06F86" wp14:editId="1BC2FA7F">
            <wp:simplePos x="702310" y="1100455"/>
            <wp:positionH relativeFrom="column">
              <wp:align>center</wp:align>
            </wp:positionH>
            <wp:positionV relativeFrom="paragraph">
              <wp:posOffset>168910</wp:posOffset>
            </wp:positionV>
            <wp:extent cx="4637405" cy="6001385"/>
            <wp:effectExtent l="19050" t="19050" r="10795" b="18415"/>
            <wp:wrapThrough wrapText="bothSides">
              <wp:wrapPolygon edited="0">
                <wp:start x="-89" y="-69"/>
                <wp:lineTo x="-89" y="21598"/>
                <wp:lineTo x="21562" y="21598"/>
                <wp:lineTo x="21562" y="-69"/>
                <wp:lineTo x="-89" y="-69"/>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644328" cy="6010489"/>
                    </a:xfrm>
                    <a:prstGeom prst="rect">
                      <a:avLst/>
                    </a:prstGeom>
                    <a:ln>
                      <a:solidFill>
                        <a:srgbClr val="111111"/>
                      </a:solidFill>
                    </a:ln>
                  </pic:spPr>
                </pic:pic>
              </a:graphicData>
            </a:graphic>
            <wp14:sizeRelH relativeFrom="margin">
              <wp14:pctWidth>0</wp14:pctWidth>
            </wp14:sizeRelH>
            <wp14:sizeRelV relativeFrom="margin">
              <wp14:pctHeight>0</wp14:pctHeight>
            </wp14:sizeRelV>
          </wp:anchor>
        </w:drawing>
      </w:r>
    </w:p>
    <w:p w:rsidR="003F7FB8" w:rsidRDefault="003F7FB8" w:rsidP="00C83B21">
      <w:pPr>
        <w:pStyle w:val="BodyCopy"/>
      </w:pPr>
    </w:p>
    <w:p w:rsidR="003F7FB8" w:rsidRDefault="003F7FB8"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 w:rsidR="00832A17" w:rsidRDefault="00832A17" w:rsidP="003F7FB8">
      <w:pPr>
        <w:sectPr w:rsidR="00832A17" w:rsidSect="00FB5C4E">
          <w:pgSz w:w="12240" w:h="15840"/>
          <w:pgMar w:top="1080" w:right="1080" w:bottom="1080" w:left="1080" w:header="720" w:footer="576" w:gutter="0"/>
          <w:cols w:space="720"/>
          <w:docGrid w:linePitch="360"/>
        </w:sectPr>
      </w:pPr>
      <w:r>
        <w:object w:dxaOrig="1531" w:dyaOrig="990" w14:anchorId="211D8C2A">
          <v:shape id="_x0000_i1048" type="#_x0000_t75" style="width:76.45pt;height:49.5pt" o:ole="">
            <v:imagedata r:id="rId72" o:title=""/>
          </v:shape>
          <o:OLEObject Type="Embed" ProgID="AcroExch.Document.DC" ShapeID="_x0000_i1048" DrawAspect="Icon" ObjectID="_1641715322" r:id="rId73"/>
        </w:object>
      </w:r>
    </w:p>
    <w:p w:rsidR="00547F2F" w:rsidRDefault="003F7FB8" w:rsidP="00E70164">
      <w:pPr>
        <w:pStyle w:val="Heading1"/>
      </w:pPr>
      <w:bookmarkStart w:id="113" w:name="_Appendix_D_Field"/>
      <w:bookmarkEnd w:id="113"/>
      <w:r w:rsidRPr="003666F6">
        <w:t>Appendix D</w:t>
      </w:r>
      <w:r w:rsidR="00547F2F" w:rsidRPr="003666F6">
        <w:t xml:space="preserve"> Field Mapping for RDC</w:t>
      </w:r>
    </w:p>
    <w:p w:rsidR="00547F2F" w:rsidRPr="00E70164" w:rsidRDefault="003F7FB8" w:rsidP="00547F2F">
      <w:pPr>
        <w:rPr>
          <w:color w:val="FF0000"/>
        </w:rPr>
      </w:pPr>
      <w:r w:rsidRPr="00E70164">
        <w:rPr>
          <w:color w:val="FF0000"/>
        </w:rPr>
        <w:t xml:space="preserve">The following maps </w:t>
      </w:r>
      <w:r w:rsidR="00AC09E5" w:rsidRPr="00E70164">
        <w:rPr>
          <w:color w:val="FF0000"/>
        </w:rPr>
        <w:t>the field labels from the Field Matrix for the</w:t>
      </w:r>
      <w:r w:rsidRPr="00E70164">
        <w:rPr>
          <w:color w:val="FF0000"/>
        </w:rPr>
        <w:t xml:space="preserve"> required fields on the Central 1 RDC Form.  If RDC is selected as one of the products the client would like to sign up for</w:t>
      </w:r>
      <w:r w:rsidR="00690DA1" w:rsidRPr="00E70164">
        <w:rPr>
          <w:color w:val="FF0000"/>
        </w:rPr>
        <w:t>,</w:t>
      </w:r>
      <w:r w:rsidRPr="00E70164">
        <w:rPr>
          <w:color w:val="FF0000"/>
        </w:rPr>
        <w:t xml:space="preserve"> populate the following form to be provided to the Vendor (Central 1).</w:t>
      </w:r>
    </w:p>
    <w:p w:rsidR="00547F2F" w:rsidRPr="00547F2F" w:rsidRDefault="00547F2F" w:rsidP="00547F2F">
      <w:r>
        <w:rPr>
          <w:noProof/>
        </w:rPr>
        <w:drawing>
          <wp:inline distT="0" distB="0" distL="0" distR="0" wp14:anchorId="35E5F3E3" wp14:editId="09AEF618">
            <wp:extent cx="6425836" cy="45550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425836" cy="4555067"/>
                    </a:xfrm>
                    <a:prstGeom prst="rect">
                      <a:avLst/>
                    </a:prstGeom>
                  </pic:spPr>
                </pic:pic>
              </a:graphicData>
            </a:graphic>
          </wp:inline>
        </w:drawing>
      </w:r>
    </w:p>
    <w:bookmarkStart w:id="114" w:name="_MON_1589350092"/>
    <w:bookmarkEnd w:id="114"/>
    <w:p w:rsidR="00EA1998" w:rsidRDefault="00832A17" w:rsidP="00084F8F">
      <w:pPr>
        <w:spacing w:after="0" w:line="240" w:lineRule="auto"/>
        <w:rPr>
          <w:rFonts w:eastAsia="Calibri"/>
          <w:bCs/>
          <w:iCs/>
          <w:lang w:eastAsia="en-US"/>
        </w:rPr>
      </w:pPr>
      <w:r>
        <w:rPr>
          <w:rFonts w:eastAsia="Calibri"/>
          <w:bCs/>
          <w:iCs/>
          <w:lang w:eastAsia="en-US"/>
        </w:rPr>
        <w:object w:dxaOrig="1531" w:dyaOrig="990" w14:anchorId="42ED3B8A">
          <v:shape id="_x0000_i1049" type="#_x0000_t75" style="width:76.45pt;height:49.5pt" o:ole="">
            <v:imagedata r:id="rId75" o:title=""/>
          </v:shape>
          <o:OLEObject Type="Embed" ProgID="Word.Document.12" ShapeID="_x0000_i1049" DrawAspect="Icon" ObjectID="_1641715323" r:id="rId76">
            <o:FieldCodes>\s</o:FieldCodes>
          </o:OLEObject>
        </w:object>
      </w:r>
    </w:p>
    <w:p w:rsidR="00AC09E5" w:rsidRDefault="00AC09E5" w:rsidP="00084F8F">
      <w:pPr>
        <w:spacing w:after="0" w:line="240" w:lineRule="auto"/>
        <w:rPr>
          <w:rFonts w:eastAsia="Calibri"/>
          <w:bCs/>
          <w:iCs/>
          <w:lang w:eastAsia="en-US"/>
        </w:rPr>
      </w:pPr>
    </w:p>
    <w:p w:rsidR="002E0320" w:rsidRDefault="00084F8F">
      <w:pPr>
        <w:spacing w:after="0" w:line="240" w:lineRule="auto"/>
        <w:rPr>
          <w:rFonts w:eastAsia="Calibri"/>
          <w:i/>
          <w:iCs/>
          <w:lang w:eastAsia="en-US"/>
        </w:rPr>
      </w:pPr>
      <w:r w:rsidRPr="00084F8F">
        <w:rPr>
          <w:rFonts w:eastAsia="Calibri"/>
          <w:b/>
          <w:bCs/>
          <w:i/>
          <w:iCs/>
          <w:color w:val="FF0000"/>
          <w:lang w:eastAsia="en-US"/>
        </w:rPr>
        <w:t>!</w:t>
      </w:r>
      <w:r w:rsidRPr="00084F8F">
        <w:rPr>
          <w:rFonts w:eastAsia="Calibri"/>
          <w:b/>
          <w:bCs/>
          <w:i/>
          <w:iCs/>
          <w:lang w:eastAsia="en-US"/>
        </w:rPr>
        <w:t>Note:</w:t>
      </w:r>
      <w:r w:rsidRPr="00084F8F">
        <w:rPr>
          <w:rFonts w:eastAsia="Calibri"/>
          <w:i/>
          <w:iCs/>
          <w:lang w:eastAsia="en-US"/>
        </w:rPr>
        <w:t xml:space="preserve"> As the above pending requirements are defined, minor changes to the business and functional requirements may be required. These changes will be change requested and managed through project management processes</w:t>
      </w:r>
      <w:r w:rsidRPr="00084F8F">
        <w:rPr>
          <w:rFonts w:eastAsia="Calibri"/>
          <w:lang w:eastAsia="en-US"/>
        </w:rPr>
        <w:t xml:space="preserve">. </w:t>
      </w:r>
      <w:r w:rsidRPr="00084F8F">
        <w:rPr>
          <w:rFonts w:eastAsia="Calibri"/>
          <w:i/>
          <w:iCs/>
          <w:lang w:eastAsia="en-US"/>
        </w:rPr>
        <w:t>This essentially implies that the BRD will be “locked” once signed, with the exception of the areas listed above</w:t>
      </w:r>
    </w:p>
    <w:p w:rsidR="00637F2B" w:rsidRDefault="00637F2B">
      <w:pPr>
        <w:spacing w:after="0" w:line="240" w:lineRule="auto"/>
        <w:rPr>
          <w:rFonts w:asciiTheme="minorHAnsi" w:hAnsiTheme="minorHAnsi" w:cs="Calibri"/>
          <w:color w:val="9E7C0C"/>
          <w:spacing w:val="-5"/>
          <w:sz w:val="40"/>
          <w:szCs w:val="40"/>
        </w:rPr>
      </w:pPr>
      <w:r>
        <w:rPr>
          <w:rFonts w:asciiTheme="minorHAnsi" w:hAnsiTheme="minorHAnsi" w:cs="Calibri"/>
          <w:color w:val="9E7C0C"/>
          <w:spacing w:val="-5"/>
          <w:sz w:val="40"/>
          <w:szCs w:val="40"/>
        </w:rPr>
        <w:br w:type="page"/>
      </w:r>
    </w:p>
    <w:p w:rsidR="00637F2B" w:rsidRDefault="00637F2B" w:rsidP="00637F2B">
      <w:pPr>
        <w:pStyle w:val="Heading1"/>
      </w:pPr>
      <w:r>
        <w:t>Appendix E</w:t>
      </w:r>
      <w:r w:rsidRPr="003666F6">
        <w:t xml:space="preserve"> </w:t>
      </w:r>
      <w:r>
        <w:t>Master Service Agreement</w:t>
      </w:r>
    </w:p>
    <w:p w:rsidR="00637F2B" w:rsidRDefault="00637F2B" w:rsidP="00637F2B">
      <w:pPr>
        <w:rPr>
          <w:color w:val="00B0F0"/>
        </w:rPr>
      </w:pPr>
      <w:r w:rsidRPr="00637F2B">
        <w:rPr>
          <w:color w:val="00B0F0"/>
        </w:rPr>
        <w:t>The attached MSA contains Terms and Conditions for all products included in the Consolidated Forms with the exception of Visa. As the Terms and Conditions for Visa outline an agreement with Collabria these are incompatible with the rest of the MSA. If clients sign up for Visa standard procedure will be to fill provide the MSA when the clients sign up, and provide the Visa Disclosure (Form 4289) once the application has been approved and Visa Account Number has been supplied as is the case today.</w:t>
      </w:r>
    </w:p>
    <w:bookmarkStart w:id="115" w:name="_MON_1615893310"/>
    <w:bookmarkEnd w:id="115"/>
    <w:p w:rsidR="00637F2B" w:rsidRPr="00637F2B" w:rsidRDefault="00637F2B" w:rsidP="00637F2B">
      <w:pPr>
        <w:rPr>
          <w:color w:val="00B0F0"/>
        </w:rPr>
      </w:pPr>
      <w:r>
        <w:rPr>
          <w:sz w:val="18"/>
        </w:rPr>
        <w:object w:dxaOrig="1540" w:dyaOrig="996" w14:anchorId="5AAF81DA">
          <v:shape id="_x0000_i1050" type="#_x0000_t75" style="width:77.25pt;height:49.5pt" o:ole="">
            <v:imagedata r:id="rId77" o:title=""/>
          </v:shape>
          <o:OLEObject Type="Embed" ProgID="Word.Document.12" ShapeID="_x0000_i1050" DrawAspect="Icon" ObjectID="_1641715324" r:id="rId78">
            <o:FieldCodes>\s</o:FieldCodes>
          </o:OLEObject>
        </w:object>
      </w:r>
    </w:p>
    <w:p w:rsidR="00F365C1" w:rsidRDefault="00F365C1">
      <w:pPr>
        <w:spacing w:after="0" w:line="240" w:lineRule="auto"/>
        <w:rPr>
          <w:rFonts w:asciiTheme="minorHAnsi" w:hAnsiTheme="minorHAnsi" w:cs="Calibri"/>
          <w:color w:val="9E7C0C"/>
          <w:spacing w:val="-5"/>
          <w:sz w:val="40"/>
          <w:szCs w:val="40"/>
        </w:rPr>
      </w:pPr>
    </w:p>
    <w:sectPr w:rsidR="00F365C1" w:rsidSect="00AC09E5">
      <w:pgSz w:w="12240" w:h="15840"/>
      <w:pgMar w:top="1080" w:right="1080" w:bottom="1080" w:left="108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0567" w:rsidRDefault="00720567" w:rsidP="00F621C6">
      <w:pPr>
        <w:spacing w:after="0" w:line="240" w:lineRule="auto"/>
      </w:pPr>
      <w:r>
        <w:separator/>
      </w:r>
    </w:p>
    <w:p w:rsidR="00720567" w:rsidRDefault="00720567"/>
    <w:p w:rsidR="00720567" w:rsidRDefault="00720567"/>
  </w:endnote>
  <w:endnote w:type="continuationSeparator" w:id="0">
    <w:p w:rsidR="00720567" w:rsidRDefault="00720567" w:rsidP="00F621C6">
      <w:pPr>
        <w:spacing w:after="0" w:line="240" w:lineRule="auto"/>
      </w:pPr>
      <w:r>
        <w:continuationSeparator/>
      </w:r>
    </w:p>
    <w:p w:rsidR="00720567" w:rsidRDefault="00720567"/>
    <w:p w:rsidR="00720567" w:rsidRDefault="007205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W1)">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03" w:rsidRDefault="00070403" w:rsidP="00EF3F25">
    <w:pPr>
      <w:jc w:val="right"/>
    </w:pPr>
    <w:r>
      <w:rPr>
        <w:noProof/>
      </w:rPr>
      <w:drawing>
        <wp:inline distT="0" distB="0" distL="0" distR="0" wp14:anchorId="68DECDEE" wp14:editId="68DECDEF">
          <wp:extent cx="914400" cy="1310005"/>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31000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03" w:rsidRDefault="00070403" w:rsidP="00B13605">
    <w:pPr>
      <w:jc w:val="right"/>
    </w:pPr>
    <w:r>
      <w:rPr>
        <w:noProof/>
      </w:rPr>
      <w:drawing>
        <wp:inline distT="0" distB="0" distL="0" distR="0" wp14:anchorId="68DECDF3" wp14:editId="68DECDF4">
          <wp:extent cx="914400" cy="131000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310005"/>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03" w:rsidRPr="00DC3980" w:rsidRDefault="00070403" w:rsidP="00B15FCD">
    <w:pPr>
      <w:tabs>
        <w:tab w:val="center" w:pos="5040"/>
        <w:tab w:val="right" w:pos="10080"/>
      </w:tabs>
      <w:spacing w:before="360"/>
      <w:rPr>
        <w:i/>
        <w:sz w:val="16"/>
        <w:szCs w:val="16"/>
      </w:rPr>
    </w:pPr>
    <w:r w:rsidRPr="00B15FCD">
      <w:rPr>
        <w:b/>
        <w:i/>
        <w:color w:val="009AA6"/>
        <w:sz w:val="16"/>
        <w:szCs w:val="16"/>
      </w:rPr>
      <w:tab/>
      <w:t>Canadian Western Bank Group</w:t>
    </w:r>
    <w:r>
      <w:rPr>
        <w:b/>
        <w:i/>
        <w:color w:val="009AA6"/>
        <w:sz w:val="16"/>
        <w:szCs w:val="16"/>
      </w:rPr>
      <w:t xml:space="preserve"> </w:t>
    </w:r>
    <w:sdt>
      <w:sdtPr>
        <w:rPr>
          <w:i/>
          <w:color w:val="009AA6"/>
          <w:sz w:val="16"/>
          <w:szCs w:val="16"/>
        </w:rPr>
        <w:alias w:val="Title"/>
        <w:tag w:val=""/>
        <w:id w:val="-767463247"/>
        <w:dataBinding w:prefixMappings="xmlns:ns0='http://purl.org/dc/elements/1.1/' xmlns:ns1='http://schemas.openxmlformats.org/package/2006/metadata/core-properties' " w:xpath="/ns1:coreProperties[1]/ns0:title[1]" w:storeItemID="{6C3C8BC8-F283-45AE-878A-BAB7291924A1}"/>
        <w:text/>
      </w:sdtPr>
      <w:sdtEndPr/>
      <w:sdtContent>
        <w:r>
          <w:rPr>
            <w:i/>
            <w:color w:val="009AA6"/>
            <w:sz w:val="16"/>
            <w:szCs w:val="16"/>
          </w:rPr>
          <w:t>Business Requirements Document</w:t>
        </w:r>
      </w:sdtContent>
    </w:sdt>
    <w:r w:rsidRPr="00B15FCD">
      <w:rPr>
        <w:b/>
        <w:color w:val="009AA6"/>
        <w:sz w:val="16"/>
        <w:szCs w:val="16"/>
      </w:rPr>
      <w:tab/>
    </w:r>
    <w:r w:rsidRPr="00B15FCD">
      <w:rPr>
        <w:b/>
        <w:color w:val="009AA6"/>
        <w:sz w:val="16"/>
        <w:szCs w:val="16"/>
      </w:rPr>
      <w:fldChar w:fldCharType="begin"/>
    </w:r>
    <w:r w:rsidRPr="00B15FCD">
      <w:rPr>
        <w:b/>
        <w:color w:val="009AA6"/>
        <w:sz w:val="16"/>
        <w:szCs w:val="16"/>
      </w:rPr>
      <w:instrText xml:space="preserve"> PAGE  \* Arabic  \* MERGEFORMAT </w:instrText>
    </w:r>
    <w:r w:rsidRPr="00B15FCD">
      <w:rPr>
        <w:b/>
        <w:color w:val="009AA6"/>
        <w:sz w:val="16"/>
        <w:szCs w:val="16"/>
      </w:rPr>
      <w:fldChar w:fldCharType="separate"/>
    </w:r>
    <w:r w:rsidR="0044513C">
      <w:rPr>
        <w:b/>
        <w:noProof/>
        <w:color w:val="009AA6"/>
        <w:sz w:val="16"/>
        <w:szCs w:val="16"/>
      </w:rPr>
      <w:t>21</w:t>
    </w:r>
    <w:r w:rsidRPr="00B15FCD">
      <w:rPr>
        <w:b/>
        <w:color w:val="009AA6"/>
        <w:sz w:val="16"/>
        <w:szCs w:val="16"/>
      </w:rPr>
      <w:fldChar w:fldCharType="end"/>
    </w:r>
    <w:r>
      <w:rPr>
        <w:noProof/>
      </w:rPr>
      <mc:AlternateContent>
        <mc:Choice Requires="wps">
          <w:drawing>
            <wp:anchor distT="4294967295" distB="4294967295" distL="114300" distR="114300" simplePos="0" relativeHeight="251656192" behindDoc="0" locked="0" layoutInCell="1" allowOverlap="1" wp14:anchorId="68DECDF9" wp14:editId="68DECDFA">
              <wp:simplePos x="0" y="0"/>
              <wp:positionH relativeFrom="margin">
                <wp:align>center</wp:align>
              </wp:positionH>
              <wp:positionV relativeFrom="paragraph">
                <wp:posOffset>128269</wp:posOffset>
              </wp:positionV>
              <wp:extent cx="6400800" cy="0"/>
              <wp:effectExtent l="0" t="0" r="0" b="0"/>
              <wp:wrapNone/>
              <wp:docPr id="1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6350" cap="flat" cmpd="sng" algn="ctr">
                        <a:solidFill>
                          <a:srgbClr val="009AA6">
                            <a:shade val="95000"/>
                            <a:satMod val="105000"/>
                          </a:srgb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BB4FAA6" id="Straight Connector 3" o:spid="_x0000_s1026" style="position:absolute;z-index:251656192;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0.1pt" to="7in,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" strokecolor="#009aa6" strokeweight=".5pt">
              <o:lock v:ext="edit" shapetype="f"/>
              <w10:wrap anchorx="margin"/>
            </v:line>
          </w:pict>
        </mc:Fallback>
      </mc:AlternateContent>
    </w:r>
    <w:r>
      <w:rPr>
        <w:noProof/>
      </w:rPr>
      <mc:AlternateContent>
        <mc:Choice Requires="wps">
          <w:drawing>
            <wp:anchor distT="4294967295" distB="4294967295" distL="114300" distR="114300" simplePos="0" relativeHeight="251658240" behindDoc="0" locked="0" layoutInCell="1" allowOverlap="1" wp14:anchorId="68DECDFB" wp14:editId="68DECDFC">
              <wp:simplePos x="0" y="0"/>
              <wp:positionH relativeFrom="margin">
                <wp:align>center</wp:align>
              </wp:positionH>
              <wp:positionV relativeFrom="paragraph">
                <wp:posOffset>128269</wp:posOffset>
              </wp:positionV>
              <wp:extent cx="6400800" cy="0"/>
              <wp:effectExtent l="0" t="0" r="0" b="0"/>
              <wp:wrapNone/>
              <wp:docPr id="545" name="Straight Connector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6350" cap="flat" cmpd="sng" algn="ctr">
                        <a:solidFill>
                          <a:srgbClr val="9E7C0C"/>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3C3A65F" id="Straight Connector 545" o:spid="_x0000_s1026" style="position:absolute;z-index:25165824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0.1pt" to="7in,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" strokecolor="#9e7c0c" strokeweight=".5pt">
              <o:lock v:ext="edit" shapetype="f"/>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0567" w:rsidRDefault="00720567" w:rsidP="00F621C6">
      <w:pPr>
        <w:spacing w:after="0" w:line="240" w:lineRule="auto"/>
      </w:pPr>
      <w:r>
        <w:separator/>
      </w:r>
    </w:p>
    <w:p w:rsidR="00720567" w:rsidRDefault="00720567"/>
    <w:p w:rsidR="00720567" w:rsidRDefault="00720567"/>
  </w:footnote>
  <w:footnote w:type="continuationSeparator" w:id="0">
    <w:p w:rsidR="00720567" w:rsidRDefault="00720567" w:rsidP="00F621C6">
      <w:pPr>
        <w:spacing w:after="0" w:line="240" w:lineRule="auto"/>
      </w:pPr>
      <w:r>
        <w:continuationSeparator/>
      </w:r>
    </w:p>
    <w:p w:rsidR="00720567" w:rsidRDefault="00720567"/>
    <w:p w:rsidR="00720567" w:rsidRDefault="0072056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03" w:rsidRDefault="00070403" w:rsidP="00853A04">
    <w:pPr>
      <w:pStyle w:val="Header"/>
      <w:jc w:val="center"/>
    </w:pPr>
    <w:r>
      <w:rPr>
        <w:noProof/>
      </w:rPr>
      <w:drawing>
        <wp:inline distT="0" distB="0" distL="0" distR="0" wp14:anchorId="68DECDEC" wp14:editId="68DECDED">
          <wp:extent cx="6400800" cy="842010"/>
          <wp:effectExtent l="0" t="0" r="0" b="0"/>
          <wp:docPr id="1" name="Picture 1" descr="G:\Communications\Templates\2014\MS Word\Assets\Group\Portrait\Cover Page\EMF\Header_GROUP_Portrait_CoverPage_Style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ommunications\Templates\2014\MS Word\Assets\Group\Portrait\Cover Page\EMF\Header_GROUP_Portrait_CoverPage_Style1.em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8420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03" w:rsidRDefault="00070403">
    <w:pPr>
      <w:pStyle w:val="Header"/>
    </w:pPr>
    <w:r>
      <w:rPr>
        <w:noProof/>
      </w:rPr>
      <w:drawing>
        <wp:inline distT="0" distB="0" distL="0" distR="0" wp14:anchorId="68DECDF1" wp14:editId="68DECDF2">
          <wp:extent cx="8679815" cy="812165"/>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79815" cy="81216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03" w:rsidRDefault="0007040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03" w:rsidRDefault="00070403" w:rsidP="004E33AD">
    <w:pPr>
      <w:pStyle w:val="Header"/>
      <w:rPr>
        <w:i/>
      </w:rPr>
    </w:pPr>
    <w:r>
      <w:rPr>
        <w:i/>
        <w:noProof/>
      </w:rPr>
      <w:drawing>
        <wp:inline distT="0" distB="0" distL="0" distR="0" wp14:anchorId="68DECDF7" wp14:editId="68DECDF8">
          <wp:extent cx="6400800" cy="286385"/>
          <wp:effectExtent l="0" t="0" r="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286385"/>
                  </a:xfrm>
                  <a:prstGeom prst="rect">
                    <a:avLst/>
                  </a:prstGeom>
                  <a:noFill/>
                  <a:ln>
                    <a:noFill/>
                  </a:ln>
                </pic:spPr>
              </pic:pic>
            </a:graphicData>
          </a:graphic>
        </wp:inline>
      </w:drawing>
    </w:r>
  </w:p>
  <w:p w:rsidR="00070403" w:rsidRDefault="00070403" w:rsidP="00646F14">
    <w:pPr>
      <w:pStyle w:val="Header"/>
      <w:jc w:val="center"/>
      <w:rPr>
        <w:i/>
      </w:rPr>
    </w:pPr>
  </w:p>
  <w:p w:rsidR="00070403" w:rsidRPr="00552F21" w:rsidRDefault="00070403" w:rsidP="00646F14">
    <w:pPr>
      <w:pStyle w:val="Header"/>
      <w:jc w:val="center"/>
      <w:rPr>
        <w:i/>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03" w:rsidRDefault="000704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B0E5164"/>
    <w:lvl w:ilvl="0">
      <w:start w:val="1"/>
      <w:numFmt w:val="bullet"/>
      <w:pStyle w:val="TOC9"/>
      <w:lvlText w:val=""/>
      <w:lvlJc w:val="left"/>
      <w:pPr>
        <w:tabs>
          <w:tab w:val="num" w:pos="720"/>
        </w:tabs>
        <w:ind w:left="576" w:hanging="216"/>
      </w:pPr>
      <w:rPr>
        <w:rFonts w:ascii="Symbol" w:hAnsi="Symbol" w:hint="default"/>
      </w:rPr>
    </w:lvl>
  </w:abstractNum>
  <w:abstractNum w:abstractNumId="1" w15:restartNumberingAfterBreak="0">
    <w:nsid w:val="FFFFFF89"/>
    <w:multiLevelType w:val="singleLevel"/>
    <w:tmpl w:val="BF22F33C"/>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6673D8"/>
    <w:multiLevelType w:val="hybridMultilevel"/>
    <w:tmpl w:val="EE1401A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0A322CC"/>
    <w:multiLevelType w:val="hybridMultilevel"/>
    <w:tmpl w:val="57DC28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36E34F8"/>
    <w:multiLevelType w:val="hybridMultilevel"/>
    <w:tmpl w:val="AA32BAEA"/>
    <w:lvl w:ilvl="0" w:tplc="1632EF14">
      <w:start w:val="1"/>
      <w:numFmt w:val="bullet"/>
      <w:pStyle w:val="ListBullet2"/>
      <w:lvlText w:val="­"/>
      <w:lvlJc w:val="left"/>
      <w:pPr>
        <w:ind w:left="720" w:hanging="360"/>
      </w:pPr>
      <w:rPr>
        <w:rFonts w:ascii="Courier New" w:hAnsi="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9286D21"/>
    <w:multiLevelType w:val="hybridMultilevel"/>
    <w:tmpl w:val="991EB29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75A114A"/>
    <w:multiLevelType w:val="hybridMultilevel"/>
    <w:tmpl w:val="D124C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A935AD"/>
    <w:multiLevelType w:val="hybridMultilevel"/>
    <w:tmpl w:val="F7C264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D2542B"/>
    <w:multiLevelType w:val="hybridMultilevel"/>
    <w:tmpl w:val="2E84C9BE"/>
    <w:lvl w:ilvl="0" w:tplc="F18ABD6E">
      <w:start w:val="1"/>
      <w:numFmt w:val="bullet"/>
      <w:pStyle w:val="ListBullet3"/>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1CA35766"/>
    <w:multiLevelType w:val="hybridMultilevel"/>
    <w:tmpl w:val="78BC2A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F42604F"/>
    <w:multiLevelType w:val="hybridMultilevel"/>
    <w:tmpl w:val="0C6E4E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5F9747C"/>
    <w:multiLevelType w:val="multilevel"/>
    <w:tmpl w:val="AF469BBE"/>
    <w:lvl w:ilvl="0">
      <w:start w:val="1"/>
      <w:numFmt w:val="upperLetter"/>
      <w:pStyle w:val="LetteredAppendix"/>
      <w:lvlText w:val="Appendix %1"/>
      <w:lvlJc w:val="left"/>
      <w:pPr>
        <w:tabs>
          <w:tab w:val="num" w:pos="360"/>
        </w:tabs>
        <w:ind w:left="357" w:hanging="357"/>
      </w:pPr>
      <w:rPr>
        <w:rFonts w:asciiTheme="minorHAnsi" w:hAnsiTheme="minorHAnsi" w:cstheme="minorHAnsi" w:hint="default"/>
      </w:rPr>
    </w:lvl>
    <w:lvl w:ilvl="1">
      <w:start w:val="1"/>
      <w:numFmt w:val="decimal"/>
      <w:pStyle w:val="LetteredAppendixSubsection1"/>
      <w:lvlText w:val="%1.%2"/>
      <w:lvlJc w:val="left"/>
      <w:pPr>
        <w:tabs>
          <w:tab w:val="num" w:pos="360"/>
        </w:tabs>
        <w:ind w:left="357" w:hanging="357"/>
      </w:pPr>
      <w:rPr>
        <w:rFonts w:asciiTheme="minorHAnsi" w:hAnsiTheme="minorHAnsi" w:cstheme="minorHAnsi"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LetterAppendixSubsection2"/>
      <w:lvlText w:val="%1.%2.%3"/>
      <w:lvlJc w:val="left"/>
      <w:pPr>
        <w:tabs>
          <w:tab w:val="num" w:pos="360"/>
        </w:tabs>
        <w:ind w:left="357" w:hanging="357"/>
      </w:pPr>
      <w:rPr>
        <w:rFonts w:hint="default"/>
      </w:rPr>
    </w:lvl>
    <w:lvl w:ilvl="3">
      <w:start w:val="1"/>
      <w:numFmt w:val="decimal"/>
      <w:lvlText w:val="%1.%2.%3.%4."/>
      <w:lvlJc w:val="left"/>
      <w:pPr>
        <w:tabs>
          <w:tab w:val="num" w:pos="360"/>
        </w:tabs>
        <w:ind w:left="357" w:hanging="357"/>
      </w:pPr>
      <w:rPr>
        <w:rFonts w:hint="default"/>
      </w:rPr>
    </w:lvl>
    <w:lvl w:ilvl="4">
      <w:start w:val="1"/>
      <w:numFmt w:val="decimal"/>
      <w:lvlText w:val="%1.%2.%3.%4.%5."/>
      <w:lvlJc w:val="left"/>
      <w:pPr>
        <w:tabs>
          <w:tab w:val="num" w:pos="360"/>
        </w:tabs>
        <w:ind w:left="357" w:hanging="357"/>
      </w:pPr>
      <w:rPr>
        <w:rFonts w:hint="default"/>
      </w:rPr>
    </w:lvl>
    <w:lvl w:ilvl="5">
      <w:start w:val="1"/>
      <w:numFmt w:val="decimal"/>
      <w:lvlText w:val="%1.%2.%3.%4.%5.%6."/>
      <w:lvlJc w:val="left"/>
      <w:pPr>
        <w:tabs>
          <w:tab w:val="num" w:pos="360"/>
        </w:tabs>
        <w:ind w:left="357" w:hanging="357"/>
      </w:pPr>
      <w:rPr>
        <w:rFonts w:hint="default"/>
      </w:rPr>
    </w:lvl>
    <w:lvl w:ilvl="6">
      <w:start w:val="1"/>
      <w:numFmt w:val="decimal"/>
      <w:lvlText w:val="%1.%2.%3.%4.%5.%6.%7."/>
      <w:lvlJc w:val="left"/>
      <w:pPr>
        <w:tabs>
          <w:tab w:val="num" w:pos="360"/>
        </w:tabs>
        <w:ind w:left="357" w:hanging="357"/>
      </w:pPr>
      <w:rPr>
        <w:rFonts w:hint="default"/>
      </w:rPr>
    </w:lvl>
    <w:lvl w:ilvl="7">
      <w:start w:val="1"/>
      <w:numFmt w:val="decimal"/>
      <w:lvlText w:val="%1.%2.%3.%4.%5.%6.%7.%8."/>
      <w:lvlJc w:val="left"/>
      <w:pPr>
        <w:tabs>
          <w:tab w:val="num" w:pos="360"/>
        </w:tabs>
        <w:ind w:left="357" w:hanging="357"/>
      </w:pPr>
      <w:rPr>
        <w:rFonts w:hint="default"/>
      </w:rPr>
    </w:lvl>
    <w:lvl w:ilvl="8">
      <w:start w:val="1"/>
      <w:numFmt w:val="decimal"/>
      <w:lvlText w:val="%1.%2.%3.%4.%5.%6.%7.%8.%9."/>
      <w:lvlJc w:val="left"/>
      <w:pPr>
        <w:tabs>
          <w:tab w:val="num" w:pos="360"/>
        </w:tabs>
        <w:ind w:left="357" w:hanging="357"/>
      </w:pPr>
      <w:rPr>
        <w:rFonts w:hint="default"/>
      </w:rPr>
    </w:lvl>
  </w:abstractNum>
  <w:abstractNum w:abstractNumId="12" w15:restartNumberingAfterBreak="0">
    <w:nsid w:val="26E722F2"/>
    <w:multiLevelType w:val="hybridMultilevel"/>
    <w:tmpl w:val="A9989E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C7418E3"/>
    <w:multiLevelType w:val="multilevel"/>
    <w:tmpl w:val="C29E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2A55CD"/>
    <w:multiLevelType w:val="hybridMultilevel"/>
    <w:tmpl w:val="40AA3288"/>
    <w:lvl w:ilvl="0" w:tplc="10CE197C">
      <w:start w:val="1"/>
      <w:numFmt w:val="decimal"/>
      <w:pStyle w:val="FootnoteText"/>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15:restartNumberingAfterBreak="0">
    <w:nsid w:val="359E1E55"/>
    <w:multiLevelType w:val="multilevel"/>
    <w:tmpl w:val="B6767E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heme="minorHAnsi" w:hAnsiTheme="minorHAnsi" w:cstheme="minorHAnsi" w:hint="default"/>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7101980"/>
    <w:multiLevelType w:val="multilevel"/>
    <w:tmpl w:val="94E0DC5C"/>
    <w:lvl w:ilvl="0">
      <w:start w:val="1"/>
      <w:numFmt w:val="decimal"/>
      <w:pStyle w:val="ListNumber"/>
      <w:lvlText w:val="%1."/>
      <w:lvlJc w:val="left"/>
      <w:pPr>
        <w:ind w:left="360" w:hanging="360"/>
      </w:pPr>
      <w:rPr>
        <w:rFonts w:hint="default"/>
      </w:rPr>
    </w:lvl>
    <w:lvl w:ilvl="1">
      <w:start w:val="1"/>
      <w:numFmt w:val="lowerRoman"/>
      <w:pStyle w:val="ListNumber2"/>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7" w15:restartNumberingAfterBreak="0">
    <w:nsid w:val="395B0B03"/>
    <w:multiLevelType w:val="hybridMultilevel"/>
    <w:tmpl w:val="316EC9F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C276CC5"/>
    <w:multiLevelType w:val="hybridMultilevel"/>
    <w:tmpl w:val="75326E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FC8280F"/>
    <w:multiLevelType w:val="hybridMultilevel"/>
    <w:tmpl w:val="23A6FE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A027DEE"/>
    <w:multiLevelType w:val="multilevel"/>
    <w:tmpl w:val="8B805A02"/>
    <w:styleLink w:val="List-Footnotes"/>
    <w:lvl w:ilvl="0">
      <w:start w:val="1"/>
      <w:numFmt w:val="decimal"/>
      <w:lvlText w:val="(%1)"/>
      <w:lvlJc w:val="left"/>
      <w:pPr>
        <w:ind w:left="360" w:hanging="360"/>
      </w:pPr>
      <w:rPr>
        <w:rFonts w:ascii="Calibri" w:hAnsi="Calibri" w:hint="default"/>
        <w:b w:val="0"/>
        <w:i w:val="0"/>
        <w:sz w:val="12"/>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1" w15:restartNumberingAfterBreak="0">
    <w:nsid w:val="4B7D334E"/>
    <w:multiLevelType w:val="hybridMultilevel"/>
    <w:tmpl w:val="BD04B8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C912A71"/>
    <w:multiLevelType w:val="hybridMultilevel"/>
    <w:tmpl w:val="C1AEA5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50120ED6"/>
    <w:multiLevelType w:val="hybridMultilevel"/>
    <w:tmpl w:val="427052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1450542"/>
    <w:multiLevelType w:val="hybridMultilevel"/>
    <w:tmpl w:val="A8B6DE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5" w15:restartNumberingAfterBreak="0">
    <w:nsid w:val="551E257A"/>
    <w:multiLevelType w:val="hybridMultilevel"/>
    <w:tmpl w:val="38346A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88C3029"/>
    <w:multiLevelType w:val="hybridMultilevel"/>
    <w:tmpl w:val="A3E06C4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5CAD3397"/>
    <w:multiLevelType w:val="hybridMultilevel"/>
    <w:tmpl w:val="AB42B8F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FAF145D"/>
    <w:multiLevelType w:val="multilevel"/>
    <w:tmpl w:val="E4C29E26"/>
    <w:lvl w:ilvl="0">
      <w:start w:val="1"/>
      <w:numFmt w:val="decimal"/>
      <w:lvlText w:val="%1."/>
      <w:lvlJc w:val="left"/>
      <w:pPr>
        <w:ind w:left="576" w:hanging="576"/>
      </w:pPr>
      <w:rPr>
        <w:rFonts w:ascii="Calibri" w:hAnsi="Calibri" w:hint="default"/>
        <w:b w:val="0"/>
        <w:i w:val="0"/>
        <w:color w:val="646464"/>
        <w:sz w:val="20"/>
      </w:rPr>
    </w:lvl>
    <w:lvl w:ilvl="1">
      <w:start w:val="1"/>
      <w:numFmt w:val="lowerRoman"/>
      <w:pStyle w:val="List2"/>
      <w:lvlText w:val="%2."/>
      <w:lvlJc w:val="left"/>
      <w:pPr>
        <w:ind w:left="1656" w:hanging="576"/>
      </w:pPr>
      <w:rPr>
        <w:rFonts w:ascii="Calibri" w:hAnsi="Calibri" w:hint="default"/>
        <w:b w:val="0"/>
        <w:i w:val="0"/>
        <w:color w:val="646464"/>
        <w:sz w:val="20"/>
      </w:rPr>
    </w:lvl>
    <w:lvl w:ilvl="2">
      <w:start w:val="1"/>
      <w:numFmt w:val="lowerRoman"/>
      <w:lvlText w:val="%3."/>
      <w:lvlJc w:val="right"/>
      <w:pPr>
        <w:ind w:left="2736" w:hanging="576"/>
      </w:pPr>
      <w:rPr>
        <w:rFonts w:hint="default"/>
      </w:rPr>
    </w:lvl>
    <w:lvl w:ilvl="3">
      <w:start w:val="1"/>
      <w:numFmt w:val="decimal"/>
      <w:lvlText w:val="%4."/>
      <w:lvlJc w:val="left"/>
      <w:pPr>
        <w:ind w:left="3816" w:hanging="576"/>
      </w:pPr>
      <w:rPr>
        <w:rFonts w:hint="default"/>
      </w:rPr>
    </w:lvl>
    <w:lvl w:ilvl="4">
      <w:start w:val="1"/>
      <w:numFmt w:val="lowerLetter"/>
      <w:lvlText w:val="%5."/>
      <w:lvlJc w:val="left"/>
      <w:pPr>
        <w:ind w:left="4896" w:hanging="576"/>
      </w:pPr>
      <w:rPr>
        <w:rFonts w:hint="default"/>
      </w:rPr>
    </w:lvl>
    <w:lvl w:ilvl="5">
      <w:start w:val="1"/>
      <w:numFmt w:val="lowerRoman"/>
      <w:lvlText w:val="%6."/>
      <w:lvlJc w:val="right"/>
      <w:pPr>
        <w:ind w:left="5976" w:hanging="576"/>
      </w:pPr>
      <w:rPr>
        <w:rFonts w:hint="default"/>
      </w:rPr>
    </w:lvl>
    <w:lvl w:ilvl="6">
      <w:start w:val="1"/>
      <w:numFmt w:val="decimal"/>
      <w:lvlText w:val="%7."/>
      <w:lvlJc w:val="left"/>
      <w:pPr>
        <w:ind w:left="7056" w:hanging="576"/>
      </w:pPr>
      <w:rPr>
        <w:rFonts w:hint="default"/>
      </w:rPr>
    </w:lvl>
    <w:lvl w:ilvl="7">
      <w:start w:val="1"/>
      <w:numFmt w:val="lowerLetter"/>
      <w:lvlText w:val="%8."/>
      <w:lvlJc w:val="left"/>
      <w:pPr>
        <w:ind w:left="8136" w:hanging="576"/>
      </w:pPr>
      <w:rPr>
        <w:rFonts w:hint="default"/>
      </w:rPr>
    </w:lvl>
    <w:lvl w:ilvl="8">
      <w:start w:val="1"/>
      <w:numFmt w:val="lowerRoman"/>
      <w:lvlText w:val="%9."/>
      <w:lvlJc w:val="right"/>
      <w:pPr>
        <w:ind w:left="9216" w:hanging="576"/>
      </w:pPr>
      <w:rPr>
        <w:rFonts w:hint="default"/>
      </w:rPr>
    </w:lvl>
  </w:abstractNum>
  <w:abstractNum w:abstractNumId="29" w15:restartNumberingAfterBreak="0">
    <w:nsid w:val="62095093"/>
    <w:multiLevelType w:val="hybridMultilevel"/>
    <w:tmpl w:val="F7C264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2871E5F"/>
    <w:multiLevelType w:val="multilevel"/>
    <w:tmpl w:val="D5C47AC0"/>
    <w:styleLink w:val="NumberedLists"/>
    <w:lvl w:ilvl="0">
      <w:start w:val="1"/>
      <w:numFmt w:val="decimal"/>
      <w:lvlText w:val="%1."/>
      <w:lvlJc w:val="left"/>
      <w:pPr>
        <w:ind w:left="360" w:hanging="360"/>
      </w:pPr>
      <w:rPr>
        <w:rFonts w:hint="default"/>
      </w:rPr>
    </w:lvl>
    <w:lvl w:ilvl="1">
      <w:start w:val="1"/>
      <w:numFmt w:val="lowerRoman"/>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1" w15:restartNumberingAfterBreak="0">
    <w:nsid w:val="68B36356"/>
    <w:multiLevelType w:val="hybridMultilevel"/>
    <w:tmpl w:val="4E162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A006237"/>
    <w:multiLevelType w:val="hybridMultilevel"/>
    <w:tmpl w:val="47C495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FA425FB"/>
    <w:multiLevelType w:val="hybridMultilevel"/>
    <w:tmpl w:val="AB1844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0553A34"/>
    <w:multiLevelType w:val="hybridMultilevel"/>
    <w:tmpl w:val="3AC6404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740957EA"/>
    <w:multiLevelType w:val="hybridMultilevel"/>
    <w:tmpl w:val="C88AFC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C05115F"/>
    <w:multiLevelType w:val="hybridMultilevel"/>
    <w:tmpl w:val="34C85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E666CCB"/>
    <w:multiLevelType w:val="hybridMultilevel"/>
    <w:tmpl w:val="069280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4"/>
  </w:num>
  <w:num w:numId="4">
    <w:abstractNumId w:val="8"/>
  </w:num>
  <w:num w:numId="5">
    <w:abstractNumId w:val="30"/>
  </w:num>
  <w:num w:numId="6">
    <w:abstractNumId w:val="16"/>
  </w:num>
  <w:num w:numId="7">
    <w:abstractNumId w:val="20"/>
  </w:num>
  <w:num w:numId="8">
    <w:abstractNumId w:val="14"/>
  </w:num>
  <w:num w:numId="9">
    <w:abstractNumId w:val="15"/>
  </w:num>
  <w:num w:numId="10">
    <w:abstractNumId w:val="11"/>
  </w:num>
  <w:num w:numId="11">
    <w:abstractNumId w:val="0"/>
  </w:num>
  <w:num w:numId="12">
    <w:abstractNumId w:val="13"/>
  </w:num>
  <w:num w:numId="13">
    <w:abstractNumId w:val="6"/>
  </w:num>
  <w:num w:numId="14">
    <w:abstractNumId w:val="25"/>
  </w:num>
  <w:num w:numId="15">
    <w:abstractNumId w:val="29"/>
  </w:num>
  <w:num w:numId="16">
    <w:abstractNumId w:val="22"/>
  </w:num>
  <w:num w:numId="17">
    <w:abstractNumId w:val="5"/>
  </w:num>
  <w:num w:numId="18">
    <w:abstractNumId w:val="23"/>
  </w:num>
  <w:num w:numId="19">
    <w:abstractNumId w:val="3"/>
  </w:num>
  <w:num w:numId="20">
    <w:abstractNumId w:val="10"/>
  </w:num>
  <w:num w:numId="21">
    <w:abstractNumId w:val="32"/>
  </w:num>
  <w:num w:numId="22">
    <w:abstractNumId w:val="37"/>
  </w:num>
  <w:num w:numId="23">
    <w:abstractNumId w:val="21"/>
  </w:num>
  <w:num w:numId="24">
    <w:abstractNumId w:val="33"/>
  </w:num>
  <w:num w:numId="25">
    <w:abstractNumId w:val="9"/>
  </w:num>
  <w:num w:numId="26">
    <w:abstractNumId w:val="17"/>
  </w:num>
  <w:num w:numId="27">
    <w:abstractNumId w:val="35"/>
  </w:num>
  <w:num w:numId="28">
    <w:abstractNumId w:val="31"/>
  </w:num>
  <w:num w:numId="29">
    <w:abstractNumId w:val="24"/>
  </w:num>
  <w:num w:numId="30">
    <w:abstractNumId w:val="26"/>
  </w:num>
  <w:num w:numId="31">
    <w:abstractNumId w:val="12"/>
  </w:num>
  <w:num w:numId="32">
    <w:abstractNumId w:val="36"/>
  </w:num>
  <w:num w:numId="33">
    <w:abstractNumId w:val="19"/>
  </w:num>
  <w:num w:numId="34">
    <w:abstractNumId w:val="18"/>
  </w:num>
  <w:num w:numId="35">
    <w:abstractNumId w:val="34"/>
  </w:num>
  <w:num w:numId="36">
    <w:abstractNumId w:val="2"/>
  </w:num>
  <w:num w:numId="37">
    <w:abstractNumId w:val="7"/>
  </w:num>
  <w:num w:numId="38">
    <w:abstractNumId w:val="27"/>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mes McFarlane">
    <w15:presenceInfo w15:providerId="AD" w15:userId="S-1-5-21-3727158924-2375465911-1683840438-24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mirrorMargins/>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stylePaneSortMethod w:val="00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582"/>
    <w:rsid w:val="00001CE1"/>
    <w:rsid w:val="000058FC"/>
    <w:rsid w:val="0001132A"/>
    <w:rsid w:val="00013D19"/>
    <w:rsid w:val="000148E1"/>
    <w:rsid w:val="000149C7"/>
    <w:rsid w:val="00014EF6"/>
    <w:rsid w:val="00015CEB"/>
    <w:rsid w:val="00016DCC"/>
    <w:rsid w:val="00020EB3"/>
    <w:rsid w:val="000232FD"/>
    <w:rsid w:val="0002681F"/>
    <w:rsid w:val="00034F1B"/>
    <w:rsid w:val="00035E64"/>
    <w:rsid w:val="00044B84"/>
    <w:rsid w:val="00046F28"/>
    <w:rsid w:val="0005052A"/>
    <w:rsid w:val="00050DC3"/>
    <w:rsid w:val="00052192"/>
    <w:rsid w:val="00060582"/>
    <w:rsid w:val="00070403"/>
    <w:rsid w:val="00070E05"/>
    <w:rsid w:val="00073D2C"/>
    <w:rsid w:val="00076786"/>
    <w:rsid w:val="00080E35"/>
    <w:rsid w:val="00082E13"/>
    <w:rsid w:val="00084F8F"/>
    <w:rsid w:val="000855FA"/>
    <w:rsid w:val="00092B35"/>
    <w:rsid w:val="000946BE"/>
    <w:rsid w:val="000963E9"/>
    <w:rsid w:val="000A53DC"/>
    <w:rsid w:val="000B5A4B"/>
    <w:rsid w:val="000B6DD0"/>
    <w:rsid w:val="000C09D7"/>
    <w:rsid w:val="000C410E"/>
    <w:rsid w:val="000C4565"/>
    <w:rsid w:val="000E5E51"/>
    <w:rsid w:val="000F6BDA"/>
    <w:rsid w:val="00100A3F"/>
    <w:rsid w:val="00101AC2"/>
    <w:rsid w:val="00106BB4"/>
    <w:rsid w:val="00107DDB"/>
    <w:rsid w:val="001128F6"/>
    <w:rsid w:val="00115559"/>
    <w:rsid w:val="00120C6E"/>
    <w:rsid w:val="001310ED"/>
    <w:rsid w:val="00133350"/>
    <w:rsid w:val="00136DB8"/>
    <w:rsid w:val="00141FE4"/>
    <w:rsid w:val="00142E3B"/>
    <w:rsid w:val="00154143"/>
    <w:rsid w:val="001623B0"/>
    <w:rsid w:val="00167135"/>
    <w:rsid w:val="00170CE0"/>
    <w:rsid w:val="00183BC5"/>
    <w:rsid w:val="00184B1D"/>
    <w:rsid w:val="00186276"/>
    <w:rsid w:val="0019008E"/>
    <w:rsid w:val="001A2DBA"/>
    <w:rsid w:val="001A4E61"/>
    <w:rsid w:val="001A50B9"/>
    <w:rsid w:val="001B4B6E"/>
    <w:rsid w:val="001B57C1"/>
    <w:rsid w:val="001B62FC"/>
    <w:rsid w:val="001B7BE8"/>
    <w:rsid w:val="001C08C4"/>
    <w:rsid w:val="001C53B4"/>
    <w:rsid w:val="001D4FB6"/>
    <w:rsid w:val="001F194C"/>
    <w:rsid w:val="001F7379"/>
    <w:rsid w:val="001F7D75"/>
    <w:rsid w:val="00202ABB"/>
    <w:rsid w:val="00210F52"/>
    <w:rsid w:val="0021120D"/>
    <w:rsid w:val="002133DD"/>
    <w:rsid w:val="00217584"/>
    <w:rsid w:val="00222A1B"/>
    <w:rsid w:val="00234A10"/>
    <w:rsid w:val="002407D2"/>
    <w:rsid w:val="002424C3"/>
    <w:rsid w:val="00244B06"/>
    <w:rsid w:val="0025181A"/>
    <w:rsid w:val="00251940"/>
    <w:rsid w:val="00254BB2"/>
    <w:rsid w:val="00255500"/>
    <w:rsid w:val="00260B56"/>
    <w:rsid w:val="00260DB0"/>
    <w:rsid w:val="00262366"/>
    <w:rsid w:val="002644DA"/>
    <w:rsid w:val="002658A8"/>
    <w:rsid w:val="00283608"/>
    <w:rsid w:val="00284C81"/>
    <w:rsid w:val="0028786B"/>
    <w:rsid w:val="00287FE3"/>
    <w:rsid w:val="0029202D"/>
    <w:rsid w:val="002A0431"/>
    <w:rsid w:val="002A476E"/>
    <w:rsid w:val="002B3895"/>
    <w:rsid w:val="002B7A18"/>
    <w:rsid w:val="002C64DF"/>
    <w:rsid w:val="002C777C"/>
    <w:rsid w:val="002D4574"/>
    <w:rsid w:val="002E0320"/>
    <w:rsid w:val="002E16C2"/>
    <w:rsid w:val="002E6CBA"/>
    <w:rsid w:val="002F285C"/>
    <w:rsid w:val="002F5A13"/>
    <w:rsid w:val="002F702E"/>
    <w:rsid w:val="003003BE"/>
    <w:rsid w:val="00306315"/>
    <w:rsid w:val="0031018A"/>
    <w:rsid w:val="00315EB4"/>
    <w:rsid w:val="003212CC"/>
    <w:rsid w:val="00321777"/>
    <w:rsid w:val="003221CD"/>
    <w:rsid w:val="00325574"/>
    <w:rsid w:val="003279DE"/>
    <w:rsid w:val="00332739"/>
    <w:rsid w:val="00332E86"/>
    <w:rsid w:val="0034067C"/>
    <w:rsid w:val="0034479D"/>
    <w:rsid w:val="00344E11"/>
    <w:rsid w:val="0034792B"/>
    <w:rsid w:val="003504C5"/>
    <w:rsid w:val="00357B66"/>
    <w:rsid w:val="003646C4"/>
    <w:rsid w:val="003666F6"/>
    <w:rsid w:val="00367F61"/>
    <w:rsid w:val="0037073D"/>
    <w:rsid w:val="00372513"/>
    <w:rsid w:val="00375FC7"/>
    <w:rsid w:val="00385B9D"/>
    <w:rsid w:val="00390862"/>
    <w:rsid w:val="00391C65"/>
    <w:rsid w:val="003930DB"/>
    <w:rsid w:val="00394627"/>
    <w:rsid w:val="003A0D32"/>
    <w:rsid w:val="003A6C65"/>
    <w:rsid w:val="003B105C"/>
    <w:rsid w:val="003B7C74"/>
    <w:rsid w:val="003C59B5"/>
    <w:rsid w:val="003D5984"/>
    <w:rsid w:val="003E57A6"/>
    <w:rsid w:val="003E5E8D"/>
    <w:rsid w:val="003F64B3"/>
    <w:rsid w:val="003F7FB8"/>
    <w:rsid w:val="004002A3"/>
    <w:rsid w:val="00400333"/>
    <w:rsid w:val="00400CFA"/>
    <w:rsid w:val="00405F99"/>
    <w:rsid w:val="00412C78"/>
    <w:rsid w:val="00412E07"/>
    <w:rsid w:val="00414AEC"/>
    <w:rsid w:val="00422FA7"/>
    <w:rsid w:val="004247A6"/>
    <w:rsid w:val="004274F3"/>
    <w:rsid w:val="00430B98"/>
    <w:rsid w:val="00434783"/>
    <w:rsid w:val="00437034"/>
    <w:rsid w:val="004417DE"/>
    <w:rsid w:val="00443991"/>
    <w:rsid w:val="0044513C"/>
    <w:rsid w:val="004519EC"/>
    <w:rsid w:val="00451E43"/>
    <w:rsid w:val="00452080"/>
    <w:rsid w:val="00457AA8"/>
    <w:rsid w:val="00463A27"/>
    <w:rsid w:val="00474496"/>
    <w:rsid w:val="00480D28"/>
    <w:rsid w:val="004823A4"/>
    <w:rsid w:val="00482D34"/>
    <w:rsid w:val="00492458"/>
    <w:rsid w:val="004A0927"/>
    <w:rsid w:val="004A2564"/>
    <w:rsid w:val="004B3B12"/>
    <w:rsid w:val="004C6296"/>
    <w:rsid w:val="004D15FB"/>
    <w:rsid w:val="004D5384"/>
    <w:rsid w:val="004D6CEE"/>
    <w:rsid w:val="004E2636"/>
    <w:rsid w:val="004E31B5"/>
    <w:rsid w:val="004E33AD"/>
    <w:rsid w:val="004F0346"/>
    <w:rsid w:val="004F761D"/>
    <w:rsid w:val="005004DE"/>
    <w:rsid w:val="0050763B"/>
    <w:rsid w:val="00512272"/>
    <w:rsid w:val="00512888"/>
    <w:rsid w:val="00515F21"/>
    <w:rsid w:val="005164DD"/>
    <w:rsid w:val="00522ACF"/>
    <w:rsid w:val="0052643B"/>
    <w:rsid w:val="005320A8"/>
    <w:rsid w:val="005429E6"/>
    <w:rsid w:val="00544236"/>
    <w:rsid w:val="00547E2E"/>
    <w:rsid w:val="00547F2F"/>
    <w:rsid w:val="00552F21"/>
    <w:rsid w:val="00554228"/>
    <w:rsid w:val="00562855"/>
    <w:rsid w:val="00564D66"/>
    <w:rsid w:val="005725A1"/>
    <w:rsid w:val="00574D5C"/>
    <w:rsid w:val="00575741"/>
    <w:rsid w:val="00580200"/>
    <w:rsid w:val="00585913"/>
    <w:rsid w:val="005901E6"/>
    <w:rsid w:val="00591D85"/>
    <w:rsid w:val="00591FCD"/>
    <w:rsid w:val="005923F9"/>
    <w:rsid w:val="00593733"/>
    <w:rsid w:val="005B0C03"/>
    <w:rsid w:val="005C0FC3"/>
    <w:rsid w:val="005E3F29"/>
    <w:rsid w:val="005E6831"/>
    <w:rsid w:val="005F2894"/>
    <w:rsid w:val="005F5049"/>
    <w:rsid w:val="005F6B1A"/>
    <w:rsid w:val="00606C29"/>
    <w:rsid w:val="00610BD0"/>
    <w:rsid w:val="006119E3"/>
    <w:rsid w:val="00614471"/>
    <w:rsid w:val="00622441"/>
    <w:rsid w:val="00622981"/>
    <w:rsid w:val="0062449B"/>
    <w:rsid w:val="006275DE"/>
    <w:rsid w:val="00635003"/>
    <w:rsid w:val="006362EC"/>
    <w:rsid w:val="00637A37"/>
    <w:rsid w:val="00637F2B"/>
    <w:rsid w:val="00640E04"/>
    <w:rsid w:val="00644DAF"/>
    <w:rsid w:val="0064646E"/>
    <w:rsid w:val="00646F14"/>
    <w:rsid w:val="006471FB"/>
    <w:rsid w:val="00651333"/>
    <w:rsid w:val="00651CB5"/>
    <w:rsid w:val="00655852"/>
    <w:rsid w:val="00672FF2"/>
    <w:rsid w:val="00673089"/>
    <w:rsid w:val="0067401E"/>
    <w:rsid w:val="00685CCC"/>
    <w:rsid w:val="0068758C"/>
    <w:rsid w:val="00690DA1"/>
    <w:rsid w:val="0069189D"/>
    <w:rsid w:val="00691F94"/>
    <w:rsid w:val="00694689"/>
    <w:rsid w:val="00695322"/>
    <w:rsid w:val="0069555E"/>
    <w:rsid w:val="006974E6"/>
    <w:rsid w:val="00697A18"/>
    <w:rsid w:val="00697FB2"/>
    <w:rsid w:val="006A09C9"/>
    <w:rsid w:val="006A22E9"/>
    <w:rsid w:val="006A7316"/>
    <w:rsid w:val="006B1831"/>
    <w:rsid w:val="006B33FF"/>
    <w:rsid w:val="006B556E"/>
    <w:rsid w:val="006B7AE0"/>
    <w:rsid w:val="006C2E7C"/>
    <w:rsid w:val="006D0254"/>
    <w:rsid w:val="006D0919"/>
    <w:rsid w:val="006D1036"/>
    <w:rsid w:val="006E309A"/>
    <w:rsid w:val="006E366C"/>
    <w:rsid w:val="006F7B0A"/>
    <w:rsid w:val="00701017"/>
    <w:rsid w:val="00705ED7"/>
    <w:rsid w:val="00706723"/>
    <w:rsid w:val="007116BE"/>
    <w:rsid w:val="00713E5D"/>
    <w:rsid w:val="00715757"/>
    <w:rsid w:val="007172D6"/>
    <w:rsid w:val="0071798E"/>
    <w:rsid w:val="00720567"/>
    <w:rsid w:val="0072393E"/>
    <w:rsid w:val="007248C4"/>
    <w:rsid w:val="00727BBF"/>
    <w:rsid w:val="00730257"/>
    <w:rsid w:val="00731552"/>
    <w:rsid w:val="0073239F"/>
    <w:rsid w:val="0073343B"/>
    <w:rsid w:val="007353BC"/>
    <w:rsid w:val="007371A6"/>
    <w:rsid w:val="007438D9"/>
    <w:rsid w:val="00747935"/>
    <w:rsid w:val="00747F1C"/>
    <w:rsid w:val="00750FE0"/>
    <w:rsid w:val="00752386"/>
    <w:rsid w:val="0075506C"/>
    <w:rsid w:val="0075684C"/>
    <w:rsid w:val="00757361"/>
    <w:rsid w:val="00761A4E"/>
    <w:rsid w:val="00762A44"/>
    <w:rsid w:val="00772623"/>
    <w:rsid w:val="0077521E"/>
    <w:rsid w:val="0077558B"/>
    <w:rsid w:val="00780AA8"/>
    <w:rsid w:val="00783383"/>
    <w:rsid w:val="007845B8"/>
    <w:rsid w:val="007855DE"/>
    <w:rsid w:val="007860A1"/>
    <w:rsid w:val="00787B10"/>
    <w:rsid w:val="0079246B"/>
    <w:rsid w:val="007965B1"/>
    <w:rsid w:val="007970A8"/>
    <w:rsid w:val="007A7857"/>
    <w:rsid w:val="007B2816"/>
    <w:rsid w:val="007B45C1"/>
    <w:rsid w:val="007C0123"/>
    <w:rsid w:val="007C1126"/>
    <w:rsid w:val="007C7574"/>
    <w:rsid w:val="007D521A"/>
    <w:rsid w:val="007D5FE9"/>
    <w:rsid w:val="007D6D67"/>
    <w:rsid w:val="007E2AF8"/>
    <w:rsid w:val="007E4615"/>
    <w:rsid w:val="007E6ECF"/>
    <w:rsid w:val="007E785D"/>
    <w:rsid w:val="007E7E61"/>
    <w:rsid w:val="007F11B0"/>
    <w:rsid w:val="007F52AE"/>
    <w:rsid w:val="007F5607"/>
    <w:rsid w:val="007F7BA1"/>
    <w:rsid w:val="00806EC9"/>
    <w:rsid w:val="008152DE"/>
    <w:rsid w:val="008170E4"/>
    <w:rsid w:val="00817B21"/>
    <w:rsid w:val="00832A17"/>
    <w:rsid w:val="00834188"/>
    <w:rsid w:val="00835397"/>
    <w:rsid w:val="0084117B"/>
    <w:rsid w:val="00844101"/>
    <w:rsid w:val="0085354D"/>
    <w:rsid w:val="00853A04"/>
    <w:rsid w:val="008638ED"/>
    <w:rsid w:val="008675BF"/>
    <w:rsid w:val="00870665"/>
    <w:rsid w:val="00870C82"/>
    <w:rsid w:val="008752F5"/>
    <w:rsid w:val="0087578D"/>
    <w:rsid w:val="008771E9"/>
    <w:rsid w:val="008820FA"/>
    <w:rsid w:val="00884A9C"/>
    <w:rsid w:val="00890266"/>
    <w:rsid w:val="00890FD8"/>
    <w:rsid w:val="00892E17"/>
    <w:rsid w:val="00893E24"/>
    <w:rsid w:val="008A5140"/>
    <w:rsid w:val="008A5B6E"/>
    <w:rsid w:val="008A7EFF"/>
    <w:rsid w:val="008B57B1"/>
    <w:rsid w:val="008C1E85"/>
    <w:rsid w:val="008C2386"/>
    <w:rsid w:val="008C63AB"/>
    <w:rsid w:val="008C668C"/>
    <w:rsid w:val="008C73F0"/>
    <w:rsid w:val="008D31A2"/>
    <w:rsid w:val="008D369E"/>
    <w:rsid w:val="008E1A45"/>
    <w:rsid w:val="008E6754"/>
    <w:rsid w:val="008E7E2B"/>
    <w:rsid w:val="008F2E68"/>
    <w:rsid w:val="00900426"/>
    <w:rsid w:val="00902D5A"/>
    <w:rsid w:val="00911CE8"/>
    <w:rsid w:val="00914FEE"/>
    <w:rsid w:val="00917456"/>
    <w:rsid w:val="009239F9"/>
    <w:rsid w:val="0093046E"/>
    <w:rsid w:val="00931A68"/>
    <w:rsid w:val="0093408B"/>
    <w:rsid w:val="00935135"/>
    <w:rsid w:val="00940508"/>
    <w:rsid w:val="00945400"/>
    <w:rsid w:val="00946E1F"/>
    <w:rsid w:val="009515D8"/>
    <w:rsid w:val="0095206A"/>
    <w:rsid w:val="00953CF7"/>
    <w:rsid w:val="009653FE"/>
    <w:rsid w:val="0097000B"/>
    <w:rsid w:val="00972A83"/>
    <w:rsid w:val="00975759"/>
    <w:rsid w:val="00977AFD"/>
    <w:rsid w:val="00981E5C"/>
    <w:rsid w:val="00981F09"/>
    <w:rsid w:val="00996225"/>
    <w:rsid w:val="009A148E"/>
    <w:rsid w:val="009A4CE5"/>
    <w:rsid w:val="009B2879"/>
    <w:rsid w:val="009C3C8C"/>
    <w:rsid w:val="009C5877"/>
    <w:rsid w:val="009C70FC"/>
    <w:rsid w:val="009D0DE5"/>
    <w:rsid w:val="009E041D"/>
    <w:rsid w:val="009E57FF"/>
    <w:rsid w:val="009E6C6A"/>
    <w:rsid w:val="009F15EB"/>
    <w:rsid w:val="009F48A4"/>
    <w:rsid w:val="00A034F4"/>
    <w:rsid w:val="00A12387"/>
    <w:rsid w:val="00A15616"/>
    <w:rsid w:val="00A15BE6"/>
    <w:rsid w:val="00A17D26"/>
    <w:rsid w:val="00A26FBB"/>
    <w:rsid w:val="00A368F7"/>
    <w:rsid w:val="00A37334"/>
    <w:rsid w:val="00A42018"/>
    <w:rsid w:val="00A42651"/>
    <w:rsid w:val="00A431E2"/>
    <w:rsid w:val="00A43B47"/>
    <w:rsid w:val="00A4770F"/>
    <w:rsid w:val="00A61AF5"/>
    <w:rsid w:val="00A62C80"/>
    <w:rsid w:val="00A73A66"/>
    <w:rsid w:val="00A748EF"/>
    <w:rsid w:val="00A75588"/>
    <w:rsid w:val="00A76EB1"/>
    <w:rsid w:val="00A84842"/>
    <w:rsid w:val="00A924BC"/>
    <w:rsid w:val="00A92D68"/>
    <w:rsid w:val="00A935F0"/>
    <w:rsid w:val="00AA5E38"/>
    <w:rsid w:val="00AA6D61"/>
    <w:rsid w:val="00AA6EBB"/>
    <w:rsid w:val="00AB1CD0"/>
    <w:rsid w:val="00AB26B6"/>
    <w:rsid w:val="00AB3408"/>
    <w:rsid w:val="00AB5D7A"/>
    <w:rsid w:val="00AC09E5"/>
    <w:rsid w:val="00AC2034"/>
    <w:rsid w:val="00AC5C62"/>
    <w:rsid w:val="00AD588F"/>
    <w:rsid w:val="00AD7ACB"/>
    <w:rsid w:val="00AF2DBB"/>
    <w:rsid w:val="00AF5483"/>
    <w:rsid w:val="00AF6AE2"/>
    <w:rsid w:val="00B06EB3"/>
    <w:rsid w:val="00B07696"/>
    <w:rsid w:val="00B13605"/>
    <w:rsid w:val="00B15FCD"/>
    <w:rsid w:val="00B204C9"/>
    <w:rsid w:val="00B217AD"/>
    <w:rsid w:val="00B23AE2"/>
    <w:rsid w:val="00B249AE"/>
    <w:rsid w:val="00B27969"/>
    <w:rsid w:val="00B34EDF"/>
    <w:rsid w:val="00B3594C"/>
    <w:rsid w:val="00B46B99"/>
    <w:rsid w:val="00B50DD4"/>
    <w:rsid w:val="00B52A89"/>
    <w:rsid w:val="00B52AA0"/>
    <w:rsid w:val="00B56F9A"/>
    <w:rsid w:val="00B61C55"/>
    <w:rsid w:val="00B67AA4"/>
    <w:rsid w:val="00B67C3B"/>
    <w:rsid w:val="00B70316"/>
    <w:rsid w:val="00B74848"/>
    <w:rsid w:val="00B8493E"/>
    <w:rsid w:val="00B933D7"/>
    <w:rsid w:val="00B9505B"/>
    <w:rsid w:val="00BA3501"/>
    <w:rsid w:val="00BA7A66"/>
    <w:rsid w:val="00BB29D9"/>
    <w:rsid w:val="00BB5346"/>
    <w:rsid w:val="00BB771D"/>
    <w:rsid w:val="00BC0C0A"/>
    <w:rsid w:val="00BC2AD1"/>
    <w:rsid w:val="00BD0283"/>
    <w:rsid w:val="00BD2205"/>
    <w:rsid w:val="00BD3C2A"/>
    <w:rsid w:val="00BD50C5"/>
    <w:rsid w:val="00BF0143"/>
    <w:rsid w:val="00BF3B38"/>
    <w:rsid w:val="00BF4394"/>
    <w:rsid w:val="00BF5219"/>
    <w:rsid w:val="00BF5F31"/>
    <w:rsid w:val="00C027EB"/>
    <w:rsid w:val="00C12356"/>
    <w:rsid w:val="00C22BF9"/>
    <w:rsid w:val="00C24677"/>
    <w:rsid w:val="00C256FF"/>
    <w:rsid w:val="00C2672A"/>
    <w:rsid w:val="00C30351"/>
    <w:rsid w:val="00C31237"/>
    <w:rsid w:val="00C32D71"/>
    <w:rsid w:val="00C354F1"/>
    <w:rsid w:val="00C47210"/>
    <w:rsid w:val="00C47B45"/>
    <w:rsid w:val="00C60E68"/>
    <w:rsid w:val="00C6240E"/>
    <w:rsid w:val="00C6688E"/>
    <w:rsid w:val="00C72EAC"/>
    <w:rsid w:val="00C757FB"/>
    <w:rsid w:val="00C77AFF"/>
    <w:rsid w:val="00C83B21"/>
    <w:rsid w:val="00C93280"/>
    <w:rsid w:val="00CA056A"/>
    <w:rsid w:val="00CA07C6"/>
    <w:rsid w:val="00CA43B8"/>
    <w:rsid w:val="00CB0D61"/>
    <w:rsid w:val="00CB54DF"/>
    <w:rsid w:val="00CC27DF"/>
    <w:rsid w:val="00CC28B8"/>
    <w:rsid w:val="00CC4913"/>
    <w:rsid w:val="00CC4FF2"/>
    <w:rsid w:val="00CD23F7"/>
    <w:rsid w:val="00CD752B"/>
    <w:rsid w:val="00CE0CD5"/>
    <w:rsid w:val="00CE2769"/>
    <w:rsid w:val="00CE2B5E"/>
    <w:rsid w:val="00CE3705"/>
    <w:rsid w:val="00D13A8A"/>
    <w:rsid w:val="00D16A81"/>
    <w:rsid w:val="00D21D56"/>
    <w:rsid w:val="00D27100"/>
    <w:rsid w:val="00D27920"/>
    <w:rsid w:val="00D31A82"/>
    <w:rsid w:val="00D323E7"/>
    <w:rsid w:val="00D344BE"/>
    <w:rsid w:val="00D444FD"/>
    <w:rsid w:val="00D458D2"/>
    <w:rsid w:val="00D4626D"/>
    <w:rsid w:val="00D469EB"/>
    <w:rsid w:val="00D504EF"/>
    <w:rsid w:val="00D526ED"/>
    <w:rsid w:val="00D52AE6"/>
    <w:rsid w:val="00D551A0"/>
    <w:rsid w:val="00D570FA"/>
    <w:rsid w:val="00D604CD"/>
    <w:rsid w:val="00D626A6"/>
    <w:rsid w:val="00D6315B"/>
    <w:rsid w:val="00D64739"/>
    <w:rsid w:val="00D67A83"/>
    <w:rsid w:val="00D71CA4"/>
    <w:rsid w:val="00D737A5"/>
    <w:rsid w:val="00D83932"/>
    <w:rsid w:val="00D84526"/>
    <w:rsid w:val="00D918DA"/>
    <w:rsid w:val="00D92E51"/>
    <w:rsid w:val="00D932B0"/>
    <w:rsid w:val="00D93434"/>
    <w:rsid w:val="00DA0F8B"/>
    <w:rsid w:val="00DA15B5"/>
    <w:rsid w:val="00DA351B"/>
    <w:rsid w:val="00DA47A5"/>
    <w:rsid w:val="00DA502C"/>
    <w:rsid w:val="00DA6AA0"/>
    <w:rsid w:val="00DB0A7A"/>
    <w:rsid w:val="00DB6D75"/>
    <w:rsid w:val="00DC23CC"/>
    <w:rsid w:val="00DC3980"/>
    <w:rsid w:val="00DD16F5"/>
    <w:rsid w:val="00DD73AE"/>
    <w:rsid w:val="00DE1F5C"/>
    <w:rsid w:val="00DE4405"/>
    <w:rsid w:val="00DE475C"/>
    <w:rsid w:val="00DF11E9"/>
    <w:rsid w:val="00DF4F00"/>
    <w:rsid w:val="00E05D84"/>
    <w:rsid w:val="00E074EA"/>
    <w:rsid w:val="00E14146"/>
    <w:rsid w:val="00E20A93"/>
    <w:rsid w:val="00E21DB5"/>
    <w:rsid w:val="00E24274"/>
    <w:rsid w:val="00E268F8"/>
    <w:rsid w:val="00E26FC5"/>
    <w:rsid w:val="00E3157F"/>
    <w:rsid w:val="00E426E1"/>
    <w:rsid w:val="00E46623"/>
    <w:rsid w:val="00E504B0"/>
    <w:rsid w:val="00E5178D"/>
    <w:rsid w:val="00E52CD0"/>
    <w:rsid w:val="00E55B81"/>
    <w:rsid w:val="00E61A72"/>
    <w:rsid w:val="00E70164"/>
    <w:rsid w:val="00E727CD"/>
    <w:rsid w:val="00E72E00"/>
    <w:rsid w:val="00E81693"/>
    <w:rsid w:val="00E85D58"/>
    <w:rsid w:val="00E85E6A"/>
    <w:rsid w:val="00E907E0"/>
    <w:rsid w:val="00E91ED5"/>
    <w:rsid w:val="00E9206A"/>
    <w:rsid w:val="00E93132"/>
    <w:rsid w:val="00EA1998"/>
    <w:rsid w:val="00EA328E"/>
    <w:rsid w:val="00EA7A8F"/>
    <w:rsid w:val="00EB0930"/>
    <w:rsid w:val="00EB41B0"/>
    <w:rsid w:val="00EB4507"/>
    <w:rsid w:val="00EB6419"/>
    <w:rsid w:val="00EC26FF"/>
    <w:rsid w:val="00EC40E2"/>
    <w:rsid w:val="00EC69C8"/>
    <w:rsid w:val="00EC6A77"/>
    <w:rsid w:val="00EE4C5A"/>
    <w:rsid w:val="00EE5C09"/>
    <w:rsid w:val="00EE707B"/>
    <w:rsid w:val="00EE7BDD"/>
    <w:rsid w:val="00EF1505"/>
    <w:rsid w:val="00EF3F25"/>
    <w:rsid w:val="00EF6535"/>
    <w:rsid w:val="00F04C69"/>
    <w:rsid w:val="00F10739"/>
    <w:rsid w:val="00F204E3"/>
    <w:rsid w:val="00F27B69"/>
    <w:rsid w:val="00F33E67"/>
    <w:rsid w:val="00F365C1"/>
    <w:rsid w:val="00F40918"/>
    <w:rsid w:val="00F42DC4"/>
    <w:rsid w:val="00F553D5"/>
    <w:rsid w:val="00F5639B"/>
    <w:rsid w:val="00F56959"/>
    <w:rsid w:val="00F621C6"/>
    <w:rsid w:val="00F628FC"/>
    <w:rsid w:val="00F71598"/>
    <w:rsid w:val="00F72A2B"/>
    <w:rsid w:val="00F75CAA"/>
    <w:rsid w:val="00F76E89"/>
    <w:rsid w:val="00F776DF"/>
    <w:rsid w:val="00F77BA6"/>
    <w:rsid w:val="00F9294E"/>
    <w:rsid w:val="00F96EF1"/>
    <w:rsid w:val="00FA689A"/>
    <w:rsid w:val="00FB07F0"/>
    <w:rsid w:val="00FB099C"/>
    <w:rsid w:val="00FB1179"/>
    <w:rsid w:val="00FB50CF"/>
    <w:rsid w:val="00FB5C4E"/>
    <w:rsid w:val="00FB673F"/>
    <w:rsid w:val="00FC10C1"/>
    <w:rsid w:val="00FC3BCC"/>
    <w:rsid w:val="00FC50AD"/>
    <w:rsid w:val="00FC67D4"/>
    <w:rsid w:val="00FC6AFB"/>
    <w:rsid w:val="00FC7C4F"/>
    <w:rsid w:val="00FD06CF"/>
    <w:rsid w:val="00FE08AE"/>
    <w:rsid w:val="00FE7CA4"/>
    <w:rsid w:val="00FF02F4"/>
    <w:rsid w:val="00FF1E79"/>
    <w:rsid w:val="00FF3865"/>
    <w:rsid w:val="00FF4DC3"/>
    <w:rsid w:val="00FF638C"/>
    <w:rsid w:val="00FF788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DECB8B"/>
  <w15:docId w15:val="{777F8ACF-0F13-49A6-B7CC-CE822FD50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CA" w:eastAsia="en-CA"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uiPriority="9" w:qFormat="1"/>
    <w:lsdException w:name="heading 4" w:semiHidden="1" w:uiPriority="0" w:qFormat="1"/>
    <w:lsdException w:name="heading 5" w:semiHidden="1" w:uiPriority="0" w:qFormat="1"/>
    <w:lsdException w:name="heading 6" w:semiHidden="1" w:uiPriority="9"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uiPriority="0"/>
    <w:lsdException w:name="List 2" w:semiHidden="1" w:unhideWhenUsed="1"/>
    <w:lsdException w:name="List 3" w:semiHidden="1" w:unhideWhenUsed="1"/>
    <w:lsdException w:name="List 4" w:semiHidden="1"/>
    <w:lsdException w:name="List 5" w:semiHidden="1"/>
    <w:lsdException w:name="List Bullet 2" w:unhideWhenUsed="1"/>
    <w:lsdException w:name="List Bullet 3"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40E04"/>
    <w:pPr>
      <w:spacing w:after="200" w:line="276" w:lineRule="auto"/>
    </w:pPr>
    <w:rPr>
      <w:sz w:val="22"/>
      <w:szCs w:val="22"/>
    </w:rPr>
  </w:style>
  <w:style w:type="paragraph" w:styleId="Heading1">
    <w:name w:val="heading 1"/>
    <w:next w:val="Normal"/>
    <w:link w:val="Heading1Char"/>
    <w:autoRedefine/>
    <w:uiPriority w:val="9"/>
    <w:qFormat/>
    <w:rsid w:val="00E70164"/>
    <w:pPr>
      <w:keepNext/>
      <w:keepLines/>
      <w:widowControl w:val="0"/>
      <w:spacing w:before="240" w:after="120"/>
      <w:outlineLvl w:val="0"/>
    </w:pPr>
    <w:rPr>
      <w:rFonts w:asciiTheme="minorHAnsi" w:hAnsiTheme="minorHAnsi" w:cs="Calibri"/>
      <w:color w:val="9E7C0C" w:themeColor="accent2"/>
      <w:spacing w:val="-5"/>
      <w:sz w:val="40"/>
      <w:szCs w:val="40"/>
    </w:rPr>
  </w:style>
  <w:style w:type="paragraph" w:styleId="Heading2">
    <w:name w:val="heading 2"/>
    <w:basedOn w:val="BodyText"/>
    <w:next w:val="Normal"/>
    <w:link w:val="Heading2Char"/>
    <w:uiPriority w:val="9"/>
    <w:qFormat/>
    <w:rsid w:val="00562855"/>
    <w:pPr>
      <w:spacing w:before="300" w:after="40" w:line="340" w:lineRule="exact"/>
      <w:outlineLvl w:val="1"/>
    </w:pPr>
    <w:rPr>
      <w:b/>
      <w:color w:val="009AA6"/>
      <w:spacing w:val="-5"/>
      <w:sz w:val="32"/>
      <w:szCs w:val="32"/>
    </w:rPr>
  </w:style>
  <w:style w:type="paragraph" w:styleId="Heading3">
    <w:name w:val="heading 3"/>
    <w:next w:val="Normal"/>
    <w:link w:val="Heading3Char"/>
    <w:uiPriority w:val="9"/>
    <w:qFormat/>
    <w:rsid w:val="00D27920"/>
    <w:pPr>
      <w:spacing w:before="200" w:after="40" w:line="260" w:lineRule="exact"/>
      <w:outlineLvl w:val="2"/>
    </w:pPr>
    <w:rPr>
      <w:rFonts w:cs="Calibri"/>
      <w:b/>
      <w:spacing w:val="-5"/>
      <w:sz w:val="24"/>
      <w:szCs w:val="32"/>
    </w:rPr>
  </w:style>
  <w:style w:type="paragraph" w:styleId="Heading4">
    <w:name w:val="heading 4"/>
    <w:basedOn w:val="Normal"/>
    <w:next w:val="Normal"/>
    <w:link w:val="Heading4Char"/>
    <w:qFormat/>
    <w:rsid w:val="00AC2034"/>
    <w:pPr>
      <w:keepNext/>
      <w:keepLines/>
      <w:spacing w:before="60" w:after="0"/>
      <w:outlineLvl w:val="3"/>
    </w:pPr>
    <w:rPr>
      <w:b/>
      <w:bCs/>
      <w:iCs/>
      <w:color w:val="009AA6"/>
      <w:sz w:val="20"/>
    </w:rPr>
  </w:style>
  <w:style w:type="paragraph" w:styleId="Heading5">
    <w:name w:val="heading 5"/>
    <w:basedOn w:val="Heading4"/>
    <w:next w:val="Normal"/>
    <w:link w:val="Heading5Char"/>
    <w:unhideWhenUsed/>
    <w:qFormat/>
    <w:rsid w:val="00E907E0"/>
    <w:pPr>
      <w:spacing w:before="240" w:after="120"/>
      <w:ind w:left="1008" w:hanging="1008"/>
      <w:outlineLvl w:val="4"/>
    </w:pPr>
    <w:rPr>
      <w:rFonts w:asciiTheme="majorHAnsi" w:eastAsiaTheme="majorEastAsia" w:hAnsiTheme="majorHAnsi"/>
      <w:bCs w:val="0"/>
      <w:color w:val="auto"/>
      <w:sz w:val="24"/>
      <w:lang w:eastAsia="en-US"/>
    </w:rPr>
  </w:style>
  <w:style w:type="paragraph" w:styleId="Heading6">
    <w:name w:val="heading 6"/>
    <w:basedOn w:val="Heading5"/>
    <w:next w:val="Normal"/>
    <w:link w:val="Heading6Char"/>
    <w:uiPriority w:val="9"/>
    <w:unhideWhenUsed/>
    <w:qFormat/>
    <w:rsid w:val="00E907E0"/>
    <w:pPr>
      <w:ind w:left="1152" w:hanging="1152"/>
      <w:outlineLvl w:val="5"/>
    </w:pPr>
    <w:rPr>
      <w:i/>
      <w:iCs w:val="0"/>
    </w:rPr>
  </w:style>
  <w:style w:type="paragraph" w:styleId="Heading7">
    <w:name w:val="heading 7"/>
    <w:basedOn w:val="Heading6"/>
    <w:next w:val="Normal"/>
    <w:link w:val="Heading7Char"/>
    <w:unhideWhenUsed/>
    <w:qFormat/>
    <w:rsid w:val="00E907E0"/>
    <w:pPr>
      <w:ind w:left="1296" w:hanging="1296"/>
      <w:outlineLvl w:val="6"/>
    </w:pPr>
    <w:rPr>
      <w:i w:val="0"/>
      <w:iCs/>
    </w:rPr>
  </w:style>
  <w:style w:type="paragraph" w:styleId="Heading8">
    <w:name w:val="heading 8"/>
    <w:basedOn w:val="Heading7"/>
    <w:next w:val="Normal"/>
    <w:link w:val="Heading8Char"/>
    <w:unhideWhenUsed/>
    <w:qFormat/>
    <w:rsid w:val="00E907E0"/>
    <w:pPr>
      <w:ind w:left="1440" w:hanging="1440"/>
      <w:outlineLvl w:val="7"/>
    </w:pPr>
    <w:rPr>
      <w:sz w:val="20"/>
      <w:szCs w:val="20"/>
    </w:rPr>
  </w:style>
  <w:style w:type="paragraph" w:styleId="Heading9">
    <w:name w:val="heading 9"/>
    <w:basedOn w:val="Heading8"/>
    <w:next w:val="Normal"/>
    <w:link w:val="Heading9Char"/>
    <w:unhideWhenUsed/>
    <w:qFormat/>
    <w:rsid w:val="00E907E0"/>
    <w:pPr>
      <w:ind w:left="1584" w:hanging="1584"/>
      <w:outlineLvl w:val="8"/>
    </w:pPr>
    <w:rPr>
      <w:i/>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621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7B1"/>
  </w:style>
  <w:style w:type="paragraph" w:styleId="BalloonText">
    <w:name w:val="Balloon Text"/>
    <w:basedOn w:val="Normal"/>
    <w:link w:val="BalloonTextChar"/>
    <w:uiPriority w:val="99"/>
    <w:semiHidden/>
    <w:rsid w:val="00F621C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B57B1"/>
    <w:rPr>
      <w:rFonts w:ascii="Tahoma" w:hAnsi="Tahoma" w:cs="Tahoma"/>
      <w:sz w:val="16"/>
      <w:szCs w:val="16"/>
    </w:rPr>
  </w:style>
  <w:style w:type="paragraph" w:customStyle="1" w:styleId="TitleCover">
    <w:name w:val="Title (Cover)"/>
    <w:basedOn w:val="Normal"/>
    <w:link w:val="TitleCoverChar"/>
    <w:autoRedefine/>
    <w:qFormat/>
    <w:rsid w:val="00D84526"/>
    <w:pPr>
      <w:spacing w:before="1800" w:after="80" w:line="720" w:lineRule="exact"/>
      <w:contextualSpacing/>
    </w:pPr>
    <w:rPr>
      <w:rFonts w:cs="Calibri"/>
      <w:b/>
      <w:color w:val="009AA6"/>
      <w:spacing w:val="-10"/>
      <w:kern w:val="60"/>
      <w:sz w:val="72"/>
      <w:szCs w:val="80"/>
    </w:rPr>
  </w:style>
  <w:style w:type="character" w:customStyle="1" w:styleId="TitleCoverChar">
    <w:name w:val="Title (Cover) Char"/>
    <w:link w:val="TitleCover"/>
    <w:rsid w:val="00D84526"/>
    <w:rPr>
      <w:rFonts w:ascii="Calibri" w:hAnsi="Calibri" w:cs="Calibri"/>
      <w:b/>
      <w:color w:val="009AA6"/>
      <w:spacing w:val="-10"/>
      <w:kern w:val="60"/>
      <w:sz w:val="72"/>
      <w:szCs w:val="80"/>
    </w:rPr>
  </w:style>
  <w:style w:type="paragraph" w:customStyle="1" w:styleId="SubtitleCover">
    <w:name w:val="Subtitle (Cover)"/>
    <w:basedOn w:val="Normal"/>
    <w:autoRedefine/>
    <w:qFormat/>
    <w:rsid w:val="00D84526"/>
    <w:pPr>
      <w:spacing w:after="400" w:line="600" w:lineRule="exact"/>
    </w:pPr>
    <w:rPr>
      <w:rFonts w:cs="Calibri"/>
      <w:color w:val="9E7C0C"/>
      <w:spacing w:val="-10"/>
      <w:kern w:val="64"/>
      <w:sz w:val="52"/>
      <w:szCs w:val="60"/>
    </w:rPr>
  </w:style>
  <w:style w:type="paragraph" w:customStyle="1" w:styleId="Sub-subtitlingCover">
    <w:name w:val="Sub-subtitling (Cover)"/>
    <w:basedOn w:val="Normal"/>
    <w:qFormat/>
    <w:rsid w:val="00E81693"/>
    <w:rPr>
      <w:rFonts w:cs="Calibri"/>
      <w:b/>
      <w:color w:val="9E7C0C"/>
      <w:sz w:val="28"/>
      <w:szCs w:val="28"/>
    </w:rPr>
  </w:style>
  <w:style w:type="character" w:styleId="PlaceholderText">
    <w:name w:val="Placeholder Text"/>
    <w:uiPriority w:val="99"/>
    <w:semiHidden/>
    <w:rsid w:val="005B0C03"/>
    <w:rPr>
      <w:color w:val="808080"/>
    </w:rPr>
  </w:style>
  <w:style w:type="character" w:customStyle="1" w:styleId="Heading1Char">
    <w:name w:val="Heading 1 Char"/>
    <w:link w:val="Heading1"/>
    <w:uiPriority w:val="9"/>
    <w:rsid w:val="00E70164"/>
    <w:rPr>
      <w:rFonts w:asciiTheme="minorHAnsi" w:hAnsiTheme="minorHAnsi" w:cs="Calibri"/>
      <w:color w:val="9E7C0C" w:themeColor="accent2"/>
      <w:spacing w:val="-5"/>
      <w:sz w:val="40"/>
      <w:szCs w:val="40"/>
    </w:rPr>
  </w:style>
  <w:style w:type="paragraph" w:styleId="ListNumber">
    <w:name w:val="List Number"/>
    <w:basedOn w:val="Normal"/>
    <w:rsid w:val="00D27920"/>
    <w:pPr>
      <w:numPr>
        <w:numId w:val="6"/>
      </w:numPr>
      <w:spacing w:line="300" w:lineRule="exact"/>
    </w:pPr>
    <w:rPr>
      <w:sz w:val="20"/>
      <w:szCs w:val="20"/>
    </w:rPr>
  </w:style>
  <w:style w:type="character" w:customStyle="1" w:styleId="Heading2Char">
    <w:name w:val="Heading 2 Char"/>
    <w:link w:val="Heading2"/>
    <w:uiPriority w:val="9"/>
    <w:rsid w:val="00562855"/>
    <w:rPr>
      <w:rFonts w:ascii="Calibri" w:hAnsi="Calibri" w:cs="Calibri"/>
      <w:b/>
      <w:color w:val="009AA6"/>
      <w:spacing w:val="-5"/>
      <w:sz w:val="32"/>
      <w:szCs w:val="32"/>
    </w:rPr>
  </w:style>
  <w:style w:type="paragraph" w:styleId="ListBullet">
    <w:name w:val="List Bullet"/>
    <w:basedOn w:val="Normal"/>
    <w:uiPriority w:val="99"/>
    <w:rsid w:val="00D27920"/>
    <w:pPr>
      <w:numPr>
        <w:numId w:val="2"/>
      </w:numPr>
      <w:tabs>
        <w:tab w:val="clear" w:pos="360"/>
        <w:tab w:val="num" w:pos="270"/>
      </w:tabs>
      <w:ind w:left="270" w:hanging="270"/>
      <w:contextualSpacing/>
    </w:pPr>
    <w:rPr>
      <w:sz w:val="20"/>
    </w:rPr>
  </w:style>
  <w:style w:type="paragraph" w:styleId="ListParagraph">
    <w:name w:val="List Paragraph"/>
    <w:basedOn w:val="Normal"/>
    <w:uiPriority w:val="34"/>
    <w:qFormat/>
    <w:rsid w:val="00FF4DC3"/>
    <w:pPr>
      <w:ind w:left="720"/>
      <w:contextualSpacing/>
    </w:pPr>
  </w:style>
  <w:style w:type="paragraph" w:styleId="List2">
    <w:name w:val="List 2"/>
    <w:aliases w:val="Numbered List - Level 2"/>
    <w:basedOn w:val="Normal"/>
    <w:uiPriority w:val="99"/>
    <w:semiHidden/>
    <w:rsid w:val="00AF2DBB"/>
    <w:pPr>
      <w:numPr>
        <w:ilvl w:val="1"/>
        <w:numId w:val="1"/>
      </w:numPr>
      <w:spacing w:line="300" w:lineRule="exact"/>
      <w:contextualSpacing/>
    </w:pPr>
    <w:rPr>
      <w:color w:val="646464"/>
      <w:sz w:val="20"/>
      <w:szCs w:val="20"/>
    </w:rPr>
  </w:style>
  <w:style w:type="paragraph" w:styleId="ListNumber2">
    <w:name w:val="List Number 2"/>
    <w:uiPriority w:val="99"/>
    <w:rsid w:val="00D27920"/>
    <w:pPr>
      <w:numPr>
        <w:ilvl w:val="1"/>
        <w:numId w:val="6"/>
      </w:numPr>
      <w:spacing w:after="200" w:line="276" w:lineRule="auto"/>
    </w:pPr>
    <w:rPr>
      <w:szCs w:val="22"/>
    </w:rPr>
  </w:style>
  <w:style w:type="paragraph" w:styleId="BodyText">
    <w:name w:val="Body Text"/>
    <w:basedOn w:val="Normal"/>
    <w:link w:val="BodyTextChar"/>
    <w:rsid w:val="00D27920"/>
    <w:pPr>
      <w:spacing w:after="140" w:line="300" w:lineRule="exact"/>
    </w:pPr>
    <w:rPr>
      <w:rFonts w:cs="Calibri"/>
      <w:sz w:val="20"/>
      <w:szCs w:val="20"/>
    </w:rPr>
  </w:style>
  <w:style w:type="character" w:customStyle="1" w:styleId="BodyTextChar">
    <w:name w:val="Body Text Char"/>
    <w:link w:val="BodyText"/>
    <w:rsid w:val="00D27920"/>
    <w:rPr>
      <w:rFonts w:cs="Calibri"/>
    </w:rPr>
  </w:style>
  <w:style w:type="paragraph" w:styleId="ListBullet2">
    <w:name w:val="List Bullet 2"/>
    <w:basedOn w:val="Normal"/>
    <w:uiPriority w:val="99"/>
    <w:rsid w:val="00D27920"/>
    <w:pPr>
      <w:numPr>
        <w:numId w:val="3"/>
      </w:numPr>
      <w:ind w:left="540" w:hanging="270"/>
      <w:contextualSpacing/>
    </w:pPr>
    <w:rPr>
      <w:sz w:val="20"/>
      <w:szCs w:val="20"/>
    </w:rPr>
  </w:style>
  <w:style w:type="paragraph" w:styleId="ListBullet3">
    <w:name w:val="List Bullet 3"/>
    <w:basedOn w:val="Normal"/>
    <w:uiPriority w:val="99"/>
    <w:rsid w:val="00D27920"/>
    <w:pPr>
      <w:numPr>
        <w:numId w:val="4"/>
      </w:numPr>
      <w:contextualSpacing/>
    </w:pPr>
    <w:rPr>
      <w:sz w:val="20"/>
      <w:szCs w:val="20"/>
    </w:rPr>
  </w:style>
  <w:style w:type="character" w:customStyle="1" w:styleId="Heading3Char">
    <w:name w:val="Heading 3 Char"/>
    <w:link w:val="Heading3"/>
    <w:uiPriority w:val="9"/>
    <w:rsid w:val="00D27920"/>
    <w:rPr>
      <w:rFonts w:cs="Calibri"/>
      <w:b/>
      <w:spacing w:val="-5"/>
      <w:sz w:val="24"/>
      <w:szCs w:val="32"/>
    </w:rPr>
  </w:style>
  <w:style w:type="numbering" w:customStyle="1" w:styleId="NumberedLists">
    <w:name w:val="Numbered Lists"/>
    <w:uiPriority w:val="99"/>
    <w:rsid w:val="004823A4"/>
    <w:pPr>
      <w:numPr>
        <w:numId w:val="5"/>
      </w:numPr>
    </w:pPr>
  </w:style>
  <w:style w:type="table" w:styleId="TableGrid">
    <w:name w:val="Table Grid"/>
    <w:basedOn w:val="TableNormal"/>
    <w:uiPriority w:val="59"/>
    <w:rsid w:val="00BB53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semiHidden/>
    <w:rsid w:val="00BF3B38"/>
    <w:pPr>
      <w:spacing w:after="120" w:line="480" w:lineRule="auto"/>
    </w:pPr>
  </w:style>
  <w:style w:type="character" w:customStyle="1" w:styleId="BodyText2Char">
    <w:name w:val="Body Text 2 Char"/>
    <w:basedOn w:val="DefaultParagraphFont"/>
    <w:link w:val="BodyText2"/>
    <w:uiPriority w:val="99"/>
    <w:semiHidden/>
    <w:rsid w:val="00BF3B38"/>
  </w:style>
  <w:style w:type="table" w:styleId="LightList-Accent1">
    <w:name w:val="Light List Accent 1"/>
    <w:basedOn w:val="TableNormal"/>
    <w:uiPriority w:val="61"/>
    <w:rsid w:val="00BB5346"/>
    <w:tblPr>
      <w:tblStyleRowBandSize w:val="1"/>
      <w:tblStyleColBandSize w:val="1"/>
      <w:tblBorders>
        <w:top w:val="single" w:sz="8" w:space="0" w:color="009AA6"/>
        <w:left w:val="single" w:sz="8" w:space="0" w:color="009AA6"/>
        <w:bottom w:val="single" w:sz="8" w:space="0" w:color="009AA6"/>
        <w:right w:val="single" w:sz="8" w:space="0" w:color="009AA6"/>
      </w:tblBorders>
    </w:tblPr>
    <w:tblStylePr w:type="firstRow">
      <w:pPr>
        <w:spacing w:before="0" w:after="0" w:line="240" w:lineRule="auto"/>
      </w:pPr>
      <w:rPr>
        <w:b/>
        <w:bCs/>
        <w:color w:val="FFFFFF"/>
      </w:rPr>
      <w:tblPr/>
      <w:tcPr>
        <w:shd w:val="clear" w:color="auto" w:fill="009AA6"/>
      </w:tcPr>
    </w:tblStylePr>
    <w:tblStylePr w:type="lastRow">
      <w:pPr>
        <w:spacing w:before="0" w:after="0" w:line="240" w:lineRule="auto"/>
      </w:pPr>
      <w:rPr>
        <w:b/>
        <w:bCs/>
      </w:rPr>
      <w:tblPr/>
      <w:tcPr>
        <w:tcBorders>
          <w:top w:val="double" w:sz="6" w:space="0" w:color="009AA6"/>
          <w:left w:val="single" w:sz="8" w:space="0" w:color="009AA6"/>
          <w:bottom w:val="single" w:sz="8" w:space="0" w:color="009AA6"/>
          <w:right w:val="single" w:sz="8" w:space="0" w:color="009AA6"/>
        </w:tcBorders>
      </w:tcPr>
    </w:tblStylePr>
    <w:tblStylePr w:type="firstCol">
      <w:rPr>
        <w:b/>
        <w:bCs/>
      </w:rPr>
    </w:tblStylePr>
    <w:tblStylePr w:type="lastCol">
      <w:rPr>
        <w:b/>
        <w:bCs/>
      </w:rPr>
    </w:tblStylePr>
    <w:tblStylePr w:type="band1Vert">
      <w:tblPr/>
      <w:tcPr>
        <w:tcBorders>
          <w:top w:val="single" w:sz="8" w:space="0" w:color="009AA6"/>
          <w:left w:val="single" w:sz="8" w:space="0" w:color="009AA6"/>
          <w:bottom w:val="single" w:sz="8" w:space="0" w:color="009AA6"/>
          <w:right w:val="single" w:sz="8" w:space="0" w:color="009AA6"/>
        </w:tcBorders>
      </w:tcPr>
    </w:tblStylePr>
    <w:tblStylePr w:type="band1Horz">
      <w:tblPr/>
      <w:tcPr>
        <w:tcBorders>
          <w:top w:val="single" w:sz="8" w:space="0" w:color="009AA6"/>
          <w:left w:val="single" w:sz="8" w:space="0" w:color="009AA6"/>
          <w:bottom w:val="single" w:sz="8" w:space="0" w:color="009AA6"/>
          <w:right w:val="single" w:sz="8" w:space="0" w:color="009AA6"/>
        </w:tcBorders>
      </w:tcPr>
    </w:tblStylePr>
  </w:style>
  <w:style w:type="paragraph" w:customStyle="1" w:styleId="PullQuotelarge">
    <w:name w:val="Pull Quote (large)"/>
    <w:rsid w:val="008638ED"/>
    <w:pPr>
      <w:spacing w:before="200" w:after="200" w:line="440" w:lineRule="exact"/>
    </w:pPr>
    <w:rPr>
      <w:rFonts w:cs="Calibri"/>
      <w:color w:val="9E7C0C"/>
      <w:sz w:val="38"/>
      <w:szCs w:val="38"/>
    </w:rPr>
  </w:style>
  <w:style w:type="character" w:styleId="Hyperlink">
    <w:name w:val="Hyperlink"/>
    <w:uiPriority w:val="99"/>
    <w:rsid w:val="00367F61"/>
    <w:rPr>
      <w:b w:val="0"/>
      <w:color w:val="009AA6"/>
      <w:u w:val="single"/>
    </w:rPr>
  </w:style>
  <w:style w:type="character" w:styleId="Emphasis">
    <w:name w:val="Emphasis"/>
    <w:uiPriority w:val="20"/>
    <w:qFormat/>
    <w:rsid w:val="00D27920"/>
    <w:rPr>
      <w:b/>
      <w:color w:val="auto"/>
    </w:rPr>
  </w:style>
  <w:style w:type="paragraph" w:styleId="ListNumber4">
    <w:name w:val="List Number 4"/>
    <w:basedOn w:val="Normal"/>
    <w:uiPriority w:val="99"/>
    <w:semiHidden/>
    <w:rsid w:val="0069189D"/>
    <w:pPr>
      <w:contextualSpacing/>
    </w:pPr>
  </w:style>
  <w:style w:type="paragraph" w:styleId="ListNumber5">
    <w:name w:val="List Number 5"/>
    <w:basedOn w:val="Normal"/>
    <w:uiPriority w:val="99"/>
    <w:semiHidden/>
    <w:rsid w:val="0069189D"/>
    <w:pPr>
      <w:contextualSpacing/>
    </w:pPr>
  </w:style>
  <w:style w:type="paragraph" w:styleId="TOCHeading">
    <w:name w:val="TOC Heading"/>
    <w:basedOn w:val="Heading1"/>
    <w:next w:val="Normal"/>
    <w:uiPriority w:val="39"/>
    <w:qFormat/>
    <w:rsid w:val="00405F99"/>
    <w:pPr>
      <w:spacing w:after="320" w:line="400" w:lineRule="exact"/>
      <w:outlineLvl w:val="9"/>
    </w:pPr>
    <w:rPr>
      <w:rFonts w:cs="Times New Roman"/>
      <w:bCs/>
      <w:spacing w:val="10"/>
      <w:szCs w:val="28"/>
      <w:lang w:val="en-US" w:eastAsia="ja-JP"/>
    </w:rPr>
  </w:style>
  <w:style w:type="paragraph" w:styleId="TOC2">
    <w:name w:val="toc 2"/>
    <w:basedOn w:val="Normal"/>
    <w:next w:val="Normal"/>
    <w:autoRedefine/>
    <w:uiPriority w:val="39"/>
    <w:qFormat/>
    <w:rsid w:val="00A62C80"/>
    <w:pPr>
      <w:tabs>
        <w:tab w:val="left" w:pos="6120"/>
      </w:tabs>
      <w:spacing w:after="80" w:line="240" w:lineRule="auto"/>
      <w:ind w:right="5040"/>
    </w:pPr>
    <w:rPr>
      <w:b/>
      <w:color w:val="009AA6"/>
      <w:sz w:val="18"/>
      <w:lang w:val="en-US" w:eastAsia="ja-JP"/>
    </w:rPr>
  </w:style>
  <w:style w:type="paragraph" w:styleId="TOC1">
    <w:name w:val="toc 1"/>
    <w:basedOn w:val="Normal"/>
    <w:next w:val="Normal"/>
    <w:uiPriority w:val="39"/>
    <w:qFormat/>
    <w:rsid w:val="00A62C80"/>
    <w:pPr>
      <w:tabs>
        <w:tab w:val="left" w:pos="6120"/>
      </w:tabs>
      <w:spacing w:before="280" w:after="120" w:line="240" w:lineRule="auto"/>
      <w:ind w:right="5040"/>
    </w:pPr>
    <w:rPr>
      <w:noProof/>
      <w:color w:val="9E7C0C"/>
      <w:lang w:val="en-US" w:eastAsia="ja-JP"/>
    </w:rPr>
  </w:style>
  <w:style w:type="paragraph" w:styleId="TOC3">
    <w:name w:val="toc 3"/>
    <w:basedOn w:val="Normal"/>
    <w:next w:val="Normal"/>
    <w:autoRedefine/>
    <w:uiPriority w:val="39"/>
    <w:qFormat/>
    <w:rsid w:val="00D27920"/>
    <w:pPr>
      <w:tabs>
        <w:tab w:val="left" w:pos="6120"/>
      </w:tabs>
      <w:spacing w:after="80" w:line="240" w:lineRule="auto"/>
      <w:ind w:left="216" w:right="5040"/>
    </w:pPr>
    <w:rPr>
      <w:noProof/>
      <w:sz w:val="18"/>
      <w:lang w:val="en-US" w:eastAsia="ja-JP"/>
    </w:rPr>
  </w:style>
  <w:style w:type="table" w:styleId="LightList-Accent3">
    <w:name w:val="Light List Accent 3"/>
    <w:basedOn w:val="TableNormal"/>
    <w:uiPriority w:val="61"/>
    <w:rsid w:val="005429E6"/>
    <w:tblPr>
      <w:tblStyleRowBandSize w:val="1"/>
      <w:tblStyleColBandSize w:val="1"/>
      <w:tblBorders>
        <w:top w:val="single" w:sz="8" w:space="0" w:color="F7394E"/>
        <w:left w:val="single" w:sz="8" w:space="0" w:color="F7394E"/>
        <w:bottom w:val="single" w:sz="8" w:space="0" w:color="F7394E"/>
        <w:right w:val="single" w:sz="8" w:space="0" w:color="F7394E"/>
      </w:tblBorders>
    </w:tblPr>
    <w:tblStylePr w:type="firstRow">
      <w:pPr>
        <w:spacing w:before="0" w:after="0" w:line="240" w:lineRule="auto"/>
      </w:pPr>
      <w:rPr>
        <w:b/>
        <w:bCs/>
        <w:color w:val="FFFFFF"/>
      </w:rPr>
      <w:tblPr/>
      <w:tcPr>
        <w:shd w:val="clear" w:color="auto" w:fill="F7394E"/>
      </w:tcPr>
    </w:tblStylePr>
    <w:tblStylePr w:type="lastRow">
      <w:pPr>
        <w:spacing w:before="0" w:after="0" w:line="240" w:lineRule="auto"/>
      </w:pPr>
      <w:rPr>
        <w:b/>
        <w:bCs/>
      </w:rPr>
      <w:tblPr/>
      <w:tcPr>
        <w:tcBorders>
          <w:top w:val="double" w:sz="6" w:space="0" w:color="F7394E"/>
          <w:left w:val="single" w:sz="8" w:space="0" w:color="F7394E"/>
          <w:bottom w:val="single" w:sz="8" w:space="0" w:color="F7394E"/>
          <w:right w:val="single" w:sz="8" w:space="0" w:color="F7394E"/>
        </w:tcBorders>
      </w:tcPr>
    </w:tblStylePr>
    <w:tblStylePr w:type="firstCol">
      <w:rPr>
        <w:b/>
        <w:bCs/>
      </w:rPr>
    </w:tblStylePr>
    <w:tblStylePr w:type="lastCol">
      <w:rPr>
        <w:b/>
        <w:bCs/>
      </w:rPr>
    </w:tblStylePr>
    <w:tblStylePr w:type="band1Vert">
      <w:tblPr/>
      <w:tcPr>
        <w:tcBorders>
          <w:top w:val="single" w:sz="8" w:space="0" w:color="F7394E"/>
          <w:left w:val="single" w:sz="8" w:space="0" w:color="F7394E"/>
          <w:bottom w:val="single" w:sz="8" w:space="0" w:color="F7394E"/>
          <w:right w:val="single" w:sz="8" w:space="0" w:color="F7394E"/>
        </w:tcBorders>
      </w:tcPr>
    </w:tblStylePr>
    <w:tblStylePr w:type="band1Horz">
      <w:tblPr/>
      <w:tcPr>
        <w:tcBorders>
          <w:top w:val="single" w:sz="8" w:space="0" w:color="F7394E"/>
          <w:left w:val="single" w:sz="8" w:space="0" w:color="F7394E"/>
          <w:bottom w:val="single" w:sz="8" w:space="0" w:color="F7394E"/>
          <w:right w:val="single" w:sz="8" w:space="0" w:color="F7394E"/>
        </w:tcBorders>
      </w:tcPr>
    </w:tblStylePr>
  </w:style>
  <w:style w:type="table" w:customStyle="1" w:styleId="Corporate">
    <w:name w:val="Corporate"/>
    <w:basedOn w:val="TableNormal"/>
    <w:uiPriority w:val="99"/>
    <w:rsid w:val="00D27920"/>
    <w:rPr>
      <w:sz w:val="18"/>
    </w:rPr>
    <w:tblPr>
      <w:tblStyleRowBandSize w:val="1"/>
      <w:tblBorders>
        <w:top w:val="single" w:sz="4" w:space="0" w:color="4C4C4C"/>
        <w:bottom w:val="single" w:sz="4" w:space="0" w:color="4C4C4C"/>
        <w:insideH w:val="single" w:sz="4" w:space="0" w:color="4C4C4C"/>
      </w:tblBorders>
      <w:tblCellMar>
        <w:top w:w="29" w:type="dxa"/>
        <w:left w:w="58" w:type="dxa"/>
        <w:bottom w:w="29" w:type="dxa"/>
        <w:right w:w="58" w:type="dxa"/>
      </w:tblCellMar>
    </w:tblPr>
    <w:tcPr>
      <w:shd w:val="clear" w:color="auto" w:fill="FFFFFF"/>
      <w:vAlign w:val="center"/>
    </w:tcPr>
    <w:tblStylePr w:type="firstRow">
      <w:rPr>
        <w:rFonts w:ascii="Calibri" w:hAnsi="Calibri"/>
        <w:b/>
        <w:color w:val="FFFFFF"/>
        <w:sz w:val="18"/>
      </w:rPr>
      <w:tblPr/>
      <w:tcPr>
        <w:shd w:val="clear" w:color="auto" w:fill="808474"/>
      </w:tcPr>
    </w:tblStylePr>
    <w:tblStylePr w:type="lastRow">
      <w:rPr>
        <w:rFonts w:ascii="Calibri" w:hAnsi="Calibri"/>
        <w:b/>
        <w:color w:val="FFFFFF"/>
        <w:sz w:val="18"/>
      </w:rPr>
      <w:tblPr/>
      <w:tcPr>
        <w:shd w:val="clear" w:color="auto" w:fill="FCAB00"/>
      </w:tcPr>
    </w:tblStylePr>
    <w:tblStylePr w:type="firstCol">
      <w:pPr>
        <w:jc w:val="left"/>
      </w:pPr>
      <w:rPr>
        <w:rFonts w:ascii="Calibri" w:hAnsi="Calibri"/>
        <w:b/>
        <w:color w:val="FFFFFF"/>
        <w:sz w:val="18"/>
      </w:rPr>
      <w:tblPr/>
      <w:tcPr>
        <w:shd w:val="clear" w:color="auto" w:fill="FCAB00"/>
      </w:tcPr>
    </w:tblStylePr>
    <w:tblStylePr w:type="lastCol">
      <w:pPr>
        <w:jc w:val="right"/>
      </w:pPr>
      <w:rPr>
        <w:rFonts w:ascii="Calibri" w:hAnsi="Calibri"/>
        <w:b/>
        <w:color w:val="FFFFFF"/>
        <w:sz w:val="18"/>
      </w:rPr>
      <w:tblPr/>
      <w:tcPr>
        <w:shd w:val="clear" w:color="auto" w:fill="FCAB00"/>
      </w:tcPr>
    </w:tblStylePr>
    <w:tblStylePr w:type="band1Horz">
      <w:rPr>
        <w:rFonts w:ascii="Calibri" w:hAnsi="Calibri"/>
        <w:color w:val="auto"/>
        <w:sz w:val="18"/>
      </w:rPr>
      <w:tblPr/>
      <w:tcPr>
        <w:shd w:val="clear" w:color="auto" w:fill="FFFFFF"/>
      </w:tcPr>
    </w:tblStylePr>
    <w:tblStylePr w:type="band2Horz">
      <w:pPr>
        <w:jc w:val="left"/>
      </w:pPr>
      <w:rPr>
        <w:rFonts w:ascii="Calibri" w:hAnsi="Calibri"/>
        <w:color w:val="auto"/>
        <w:sz w:val="18"/>
      </w:rPr>
      <w:tblPr/>
      <w:tcPr>
        <w:shd w:val="clear" w:color="auto" w:fill="EDEEEB"/>
      </w:tcPr>
    </w:tblStylePr>
  </w:style>
  <w:style w:type="table" w:styleId="LightList-Accent4">
    <w:name w:val="Light List Accent 4"/>
    <w:basedOn w:val="TableNormal"/>
    <w:uiPriority w:val="61"/>
    <w:rsid w:val="00B70316"/>
    <w:tblPr>
      <w:tblStyleRowBandSize w:val="1"/>
      <w:tblStyleColBandSize w:val="1"/>
      <w:tblBorders>
        <w:top w:val="single" w:sz="8" w:space="0" w:color="FFC852"/>
        <w:left w:val="single" w:sz="8" w:space="0" w:color="FFC852"/>
        <w:bottom w:val="single" w:sz="8" w:space="0" w:color="FFC852"/>
        <w:right w:val="single" w:sz="8" w:space="0" w:color="FFC852"/>
      </w:tblBorders>
    </w:tblPr>
    <w:tblStylePr w:type="firstRow">
      <w:pPr>
        <w:spacing w:before="0" w:after="0" w:line="240" w:lineRule="auto"/>
      </w:pPr>
      <w:rPr>
        <w:b/>
        <w:bCs/>
        <w:color w:val="FFFFFF"/>
      </w:rPr>
      <w:tblPr/>
      <w:tcPr>
        <w:shd w:val="clear" w:color="auto" w:fill="FFC852"/>
      </w:tcPr>
    </w:tblStylePr>
    <w:tblStylePr w:type="lastRow">
      <w:pPr>
        <w:spacing w:before="0" w:after="0" w:line="240" w:lineRule="auto"/>
      </w:pPr>
      <w:rPr>
        <w:b/>
        <w:bCs/>
      </w:rPr>
      <w:tblPr/>
      <w:tcPr>
        <w:tcBorders>
          <w:top w:val="double" w:sz="6" w:space="0" w:color="FFC852"/>
          <w:left w:val="single" w:sz="8" w:space="0" w:color="FFC852"/>
          <w:bottom w:val="single" w:sz="8" w:space="0" w:color="FFC852"/>
          <w:right w:val="single" w:sz="8" w:space="0" w:color="FFC852"/>
        </w:tcBorders>
      </w:tcPr>
    </w:tblStylePr>
    <w:tblStylePr w:type="firstCol">
      <w:rPr>
        <w:b/>
        <w:bCs/>
      </w:rPr>
    </w:tblStylePr>
    <w:tblStylePr w:type="lastCol">
      <w:rPr>
        <w:b/>
        <w:bCs/>
      </w:rPr>
    </w:tblStylePr>
    <w:tblStylePr w:type="band1Vert">
      <w:tblPr/>
      <w:tcPr>
        <w:tcBorders>
          <w:top w:val="single" w:sz="8" w:space="0" w:color="FFC852"/>
          <w:left w:val="single" w:sz="8" w:space="0" w:color="FFC852"/>
          <w:bottom w:val="single" w:sz="8" w:space="0" w:color="FFC852"/>
          <w:right w:val="single" w:sz="8" w:space="0" w:color="FFC852"/>
        </w:tcBorders>
      </w:tcPr>
    </w:tblStylePr>
    <w:tblStylePr w:type="band1Horz">
      <w:tblPr/>
      <w:tcPr>
        <w:tcBorders>
          <w:top w:val="single" w:sz="8" w:space="0" w:color="FFC852"/>
          <w:left w:val="single" w:sz="8" w:space="0" w:color="FFC852"/>
          <w:bottom w:val="single" w:sz="8" w:space="0" w:color="FFC852"/>
          <w:right w:val="single" w:sz="8" w:space="0" w:color="FFC852"/>
        </w:tcBorders>
      </w:tcPr>
    </w:tblStylePr>
  </w:style>
  <w:style w:type="character" w:customStyle="1" w:styleId="Heading4Char">
    <w:name w:val="Heading 4 Char"/>
    <w:link w:val="Heading4"/>
    <w:rsid w:val="00AC2034"/>
    <w:rPr>
      <w:rFonts w:ascii="Calibri" w:eastAsia="Times New Roman" w:hAnsi="Calibri" w:cs="Times New Roman"/>
      <w:b/>
      <w:bCs/>
      <w:iCs/>
      <w:color w:val="009AA6"/>
      <w:sz w:val="20"/>
    </w:rPr>
  </w:style>
  <w:style w:type="numbering" w:customStyle="1" w:styleId="List-Footnotes">
    <w:name w:val="List - Footnotes"/>
    <w:uiPriority w:val="99"/>
    <w:rsid w:val="00001CE1"/>
    <w:pPr>
      <w:numPr>
        <w:numId w:val="7"/>
      </w:numPr>
    </w:pPr>
  </w:style>
  <w:style w:type="paragraph" w:customStyle="1" w:styleId="Caption-Photos">
    <w:name w:val="Caption - Photos"/>
    <w:basedOn w:val="Normal"/>
    <w:semiHidden/>
    <w:rsid w:val="00B61C55"/>
    <w:pPr>
      <w:spacing w:after="0" w:line="240" w:lineRule="auto"/>
    </w:pPr>
    <w:rPr>
      <w:rFonts w:cs="Calibri"/>
      <w:color w:val="FFFFFF"/>
      <w:spacing w:val="10"/>
      <w:sz w:val="18"/>
      <w:szCs w:val="18"/>
    </w:rPr>
  </w:style>
  <w:style w:type="paragraph" w:customStyle="1" w:styleId="Caption-Table">
    <w:name w:val="Caption - Table"/>
    <w:rsid w:val="00D27920"/>
    <w:pPr>
      <w:spacing w:after="200" w:line="276" w:lineRule="auto"/>
    </w:pPr>
    <w:rPr>
      <w:sz w:val="22"/>
      <w:szCs w:val="22"/>
    </w:rPr>
  </w:style>
  <w:style w:type="paragraph" w:styleId="FootnoteText">
    <w:name w:val="footnote text"/>
    <w:link w:val="FootnoteTextChar"/>
    <w:uiPriority w:val="99"/>
    <w:rsid w:val="00D27920"/>
    <w:pPr>
      <w:numPr>
        <w:numId w:val="8"/>
      </w:numPr>
      <w:spacing w:before="100"/>
      <w:ind w:left="216" w:hanging="216"/>
      <w:contextualSpacing/>
    </w:pPr>
    <w:rPr>
      <w:sz w:val="14"/>
      <w:szCs w:val="14"/>
    </w:rPr>
  </w:style>
  <w:style w:type="character" w:customStyle="1" w:styleId="FootnoteTextChar">
    <w:name w:val="Footnote Text Char"/>
    <w:link w:val="FootnoteText"/>
    <w:uiPriority w:val="99"/>
    <w:rsid w:val="00D27920"/>
    <w:rPr>
      <w:sz w:val="14"/>
      <w:szCs w:val="14"/>
    </w:rPr>
  </w:style>
  <w:style w:type="paragraph" w:styleId="Caption">
    <w:name w:val="caption"/>
    <w:basedOn w:val="Normal"/>
    <w:next w:val="Normal"/>
    <w:link w:val="CaptionChar"/>
    <w:qFormat/>
    <w:rsid w:val="007F5607"/>
    <w:pPr>
      <w:spacing w:line="240" w:lineRule="auto"/>
    </w:pPr>
    <w:rPr>
      <w:b/>
      <w:bCs/>
      <w:color w:val="009AA6"/>
      <w:sz w:val="18"/>
      <w:szCs w:val="18"/>
    </w:rPr>
  </w:style>
  <w:style w:type="paragraph" w:customStyle="1" w:styleId="Caption-Figures">
    <w:name w:val="Caption - Figures"/>
    <w:basedOn w:val="Caption"/>
    <w:rsid w:val="00D27920"/>
    <w:pPr>
      <w:spacing w:before="100" w:after="100"/>
    </w:pPr>
    <w:rPr>
      <w:b w:val="0"/>
      <w:color w:val="auto"/>
      <w:sz w:val="22"/>
      <w:szCs w:val="22"/>
    </w:rPr>
  </w:style>
  <w:style w:type="paragraph" w:customStyle="1" w:styleId="PullQuotesmall">
    <w:name w:val="Pull Quote (small)"/>
    <w:rsid w:val="00254BB2"/>
    <w:pPr>
      <w:spacing w:after="140" w:line="340" w:lineRule="exact"/>
    </w:pPr>
    <w:rPr>
      <w:rFonts w:cs="Calibri"/>
      <w:color w:val="9E7C0C"/>
      <w:sz w:val="30"/>
      <w:szCs w:val="30"/>
    </w:rPr>
  </w:style>
  <w:style w:type="paragraph" w:styleId="NormalWeb">
    <w:name w:val="Normal (Web)"/>
    <w:basedOn w:val="Normal"/>
    <w:uiPriority w:val="99"/>
    <w:semiHidden/>
    <w:unhideWhenUsed/>
    <w:rsid w:val="0072393E"/>
    <w:pPr>
      <w:spacing w:after="210" w:line="210" w:lineRule="atLeast"/>
      <w:jc w:val="both"/>
    </w:pPr>
    <w:rPr>
      <w:rFonts w:ascii="Times New Roman" w:hAnsi="Times New Roman"/>
      <w:sz w:val="17"/>
      <w:szCs w:val="17"/>
    </w:rPr>
  </w:style>
  <w:style w:type="paragraph" w:styleId="TOC4">
    <w:name w:val="toc 4"/>
    <w:basedOn w:val="Normal"/>
    <w:next w:val="Normal"/>
    <w:autoRedefine/>
    <w:uiPriority w:val="39"/>
    <w:qFormat/>
    <w:rsid w:val="00A62C80"/>
    <w:pPr>
      <w:tabs>
        <w:tab w:val="left" w:pos="6120"/>
      </w:tabs>
      <w:spacing w:after="80" w:line="240" w:lineRule="auto"/>
      <w:ind w:left="432" w:right="5040"/>
    </w:pPr>
    <w:rPr>
      <w:color w:val="009AA6"/>
      <w:sz w:val="18"/>
    </w:rPr>
  </w:style>
  <w:style w:type="paragraph" w:styleId="Footer">
    <w:name w:val="footer"/>
    <w:basedOn w:val="Normal"/>
    <w:link w:val="FooterChar"/>
    <w:uiPriority w:val="99"/>
    <w:unhideWhenUsed/>
    <w:rsid w:val="00D279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920"/>
    <w:rPr>
      <w:sz w:val="22"/>
      <w:szCs w:val="22"/>
    </w:rPr>
  </w:style>
  <w:style w:type="character" w:customStyle="1" w:styleId="Heading5Char">
    <w:name w:val="Heading 5 Char"/>
    <w:basedOn w:val="DefaultParagraphFont"/>
    <w:link w:val="Heading5"/>
    <w:rsid w:val="00E907E0"/>
    <w:rPr>
      <w:rFonts w:asciiTheme="majorHAnsi" w:eastAsiaTheme="majorEastAsia" w:hAnsiTheme="majorHAnsi"/>
      <w:b/>
      <w:iCs/>
      <w:sz w:val="24"/>
      <w:szCs w:val="22"/>
      <w:lang w:eastAsia="en-US"/>
    </w:rPr>
  </w:style>
  <w:style w:type="character" w:customStyle="1" w:styleId="Heading6Char">
    <w:name w:val="Heading 6 Char"/>
    <w:basedOn w:val="DefaultParagraphFont"/>
    <w:link w:val="Heading6"/>
    <w:uiPriority w:val="9"/>
    <w:rsid w:val="00E907E0"/>
    <w:rPr>
      <w:rFonts w:asciiTheme="majorHAnsi" w:eastAsiaTheme="majorEastAsia" w:hAnsiTheme="majorHAnsi"/>
      <w:b/>
      <w:i/>
      <w:sz w:val="24"/>
      <w:szCs w:val="22"/>
      <w:lang w:eastAsia="en-US"/>
    </w:rPr>
  </w:style>
  <w:style w:type="character" w:customStyle="1" w:styleId="Heading7Char">
    <w:name w:val="Heading 7 Char"/>
    <w:basedOn w:val="DefaultParagraphFont"/>
    <w:link w:val="Heading7"/>
    <w:rsid w:val="00E907E0"/>
    <w:rPr>
      <w:rFonts w:asciiTheme="majorHAnsi" w:eastAsiaTheme="majorEastAsia" w:hAnsiTheme="majorHAnsi"/>
      <w:b/>
      <w:iCs/>
      <w:sz w:val="24"/>
      <w:szCs w:val="22"/>
      <w:lang w:eastAsia="en-US"/>
    </w:rPr>
  </w:style>
  <w:style w:type="character" w:customStyle="1" w:styleId="Heading8Char">
    <w:name w:val="Heading 8 Char"/>
    <w:basedOn w:val="DefaultParagraphFont"/>
    <w:link w:val="Heading8"/>
    <w:rsid w:val="00E907E0"/>
    <w:rPr>
      <w:rFonts w:asciiTheme="majorHAnsi" w:eastAsiaTheme="majorEastAsia" w:hAnsiTheme="majorHAnsi"/>
      <w:b/>
      <w:iCs/>
      <w:lang w:eastAsia="en-US"/>
    </w:rPr>
  </w:style>
  <w:style w:type="character" w:customStyle="1" w:styleId="Heading9Char">
    <w:name w:val="Heading 9 Char"/>
    <w:basedOn w:val="DefaultParagraphFont"/>
    <w:link w:val="Heading9"/>
    <w:rsid w:val="00E907E0"/>
    <w:rPr>
      <w:rFonts w:asciiTheme="majorHAnsi" w:eastAsiaTheme="majorEastAsia" w:hAnsiTheme="majorHAnsi"/>
      <w:b/>
      <w:i/>
      <w:lang w:eastAsia="en-US"/>
    </w:rPr>
  </w:style>
  <w:style w:type="paragraph" w:customStyle="1" w:styleId="PCBodyText">
    <w:name w:val="PC Body Text"/>
    <w:basedOn w:val="Normal"/>
    <w:link w:val="PCBodyTextChar"/>
    <w:rsid w:val="00E907E0"/>
    <w:pPr>
      <w:spacing w:before="120" w:after="60"/>
      <w:jc w:val="both"/>
    </w:pPr>
    <w:rPr>
      <w:rFonts w:ascii="Times New Roman" w:eastAsiaTheme="minorHAnsi" w:hAnsi="Times New Roman" w:cstheme="minorBidi"/>
      <w:lang w:eastAsia="en-US"/>
    </w:rPr>
  </w:style>
  <w:style w:type="paragraph" w:customStyle="1" w:styleId="PCTableHeading">
    <w:name w:val="PC Table Heading"/>
    <w:basedOn w:val="Normal"/>
    <w:link w:val="PCTableHeadingChar"/>
    <w:rsid w:val="00E907E0"/>
    <w:pPr>
      <w:spacing w:before="30" w:after="30"/>
      <w:jc w:val="center"/>
    </w:pPr>
    <w:rPr>
      <w:rFonts w:ascii="Times New Roman" w:eastAsiaTheme="minorHAnsi" w:hAnsi="Times New Roman" w:cstheme="minorBidi"/>
      <w:b/>
      <w:lang w:eastAsia="en-US"/>
    </w:rPr>
  </w:style>
  <w:style w:type="paragraph" w:customStyle="1" w:styleId="PCTableText">
    <w:name w:val="PC Table Text"/>
    <w:basedOn w:val="Normal"/>
    <w:rsid w:val="00E907E0"/>
    <w:pPr>
      <w:spacing w:before="60"/>
      <w:jc w:val="both"/>
    </w:pPr>
    <w:rPr>
      <w:rFonts w:ascii="Times New Roman" w:eastAsiaTheme="minorHAnsi" w:hAnsi="Times New Roman" w:cstheme="minorBidi"/>
      <w:lang w:eastAsia="en-US"/>
    </w:rPr>
  </w:style>
  <w:style w:type="paragraph" w:customStyle="1" w:styleId="PCTitle">
    <w:name w:val="PC Title"/>
    <w:basedOn w:val="Normal"/>
    <w:link w:val="PCTitleChar"/>
    <w:rsid w:val="00E907E0"/>
    <w:pPr>
      <w:spacing w:before="240" w:after="240"/>
      <w:jc w:val="center"/>
    </w:pPr>
    <w:rPr>
      <w:rFonts w:ascii="Arial Black" w:eastAsiaTheme="minorHAnsi" w:hAnsi="Arial Black" w:cstheme="minorBidi"/>
      <w:b/>
      <w:sz w:val="32"/>
      <w:lang w:eastAsia="en-US"/>
    </w:rPr>
  </w:style>
  <w:style w:type="paragraph" w:customStyle="1" w:styleId="PCNotesText">
    <w:name w:val="PC Notes Text"/>
    <w:basedOn w:val="Normal"/>
    <w:rsid w:val="00E907E0"/>
    <w:pPr>
      <w:jc w:val="both"/>
    </w:pPr>
    <w:rPr>
      <w:rFonts w:ascii="Times New Roman" w:eastAsiaTheme="minorHAnsi" w:hAnsi="Times New Roman" w:cstheme="minorBidi"/>
      <w:sz w:val="18"/>
      <w:lang w:eastAsia="en-US"/>
    </w:rPr>
  </w:style>
  <w:style w:type="paragraph" w:customStyle="1" w:styleId="Comment">
    <w:name w:val="Comment"/>
    <w:basedOn w:val="Normal"/>
    <w:next w:val="Normal"/>
    <w:link w:val="CommentChar"/>
    <w:qFormat/>
    <w:rsid w:val="00E907E0"/>
    <w:rPr>
      <w:rFonts w:ascii="Times New Roman" w:eastAsiaTheme="minorHAnsi" w:hAnsi="Times New Roman" w:cstheme="minorBidi"/>
      <w:i/>
      <w:color w:val="FCAB00" w:themeColor="accent4" w:themeShade="BF"/>
      <w:szCs w:val="24"/>
      <w:lang w:eastAsia="en-US"/>
    </w:rPr>
  </w:style>
  <w:style w:type="paragraph" w:customStyle="1" w:styleId="Heading">
    <w:name w:val="Heading"/>
    <w:basedOn w:val="PCTitle"/>
    <w:link w:val="HeadingChar"/>
    <w:qFormat/>
    <w:rsid w:val="00E907E0"/>
    <w:rPr>
      <w:rFonts w:ascii="Arial" w:hAnsi="Arial" w:cs="Arial"/>
    </w:rPr>
  </w:style>
  <w:style w:type="character" w:customStyle="1" w:styleId="PCBodyTextChar">
    <w:name w:val="PC Body Text Char"/>
    <w:basedOn w:val="DefaultParagraphFont"/>
    <w:link w:val="PCBodyText"/>
    <w:rsid w:val="00E907E0"/>
    <w:rPr>
      <w:rFonts w:ascii="Times New Roman" w:eastAsiaTheme="minorHAnsi" w:hAnsi="Times New Roman" w:cstheme="minorBidi"/>
      <w:sz w:val="22"/>
      <w:szCs w:val="22"/>
      <w:lang w:eastAsia="en-US"/>
    </w:rPr>
  </w:style>
  <w:style w:type="character" w:customStyle="1" w:styleId="CommentChar">
    <w:name w:val="Comment Char"/>
    <w:basedOn w:val="PCBodyTextChar"/>
    <w:link w:val="Comment"/>
    <w:rsid w:val="00E907E0"/>
    <w:rPr>
      <w:rFonts w:ascii="Times New Roman" w:eastAsiaTheme="minorHAnsi" w:hAnsi="Times New Roman" w:cstheme="minorBidi"/>
      <w:i/>
      <w:color w:val="FCAB00" w:themeColor="accent4" w:themeShade="BF"/>
      <w:sz w:val="22"/>
      <w:szCs w:val="24"/>
      <w:lang w:eastAsia="en-US"/>
    </w:rPr>
  </w:style>
  <w:style w:type="character" w:customStyle="1" w:styleId="PCTitleChar">
    <w:name w:val="PC Title Char"/>
    <w:basedOn w:val="DefaultParagraphFont"/>
    <w:link w:val="PCTitle"/>
    <w:rsid w:val="00E907E0"/>
    <w:rPr>
      <w:rFonts w:ascii="Arial Black" w:eastAsiaTheme="minorHAnsi" w:hAnsi="Arial Black" w:cstheme="minorBidi"/>
      <w:b/>
      <w:sz w:val="32"/>
      <w:szCs w:val="22"/>
      <w:lang w:eastAsia="en-US"/>
    </w:rPr>
  </w:style>
  <w:style w:type="character" w:customStyle="1" w:styleId="HeadingChar">
    <w:name w:val="Heading Char"/>
    <w:basedOn w:val="PCTitleChar"/>
    <w:link w:val="Heading"/>
    <w:rsid w:val="00E907E0"/>
    <w:rPr>
      <w:rFonts w:ascii="Arial" w:eastAsiaTheme="minorHAnsi" w:hAnsi="Arial" w:cs="Arial"/>
      <w:b/>
      <w:sz w:val="32"/>
      <w:szCs w:val="22"/>
      <w:lang w:eastAsia="en-US"/>
    </w:rPr>
  </w:style>
  <w:style w:type="paragraph" w:customStyle="1" w:styleId="TableHeading">
    <w:name w:val="Table Heading"/>
    <w:basedOn w:val="Normal"/>
    <w:link w:val="TableHeadingChar"/>
    <w:qFormat/>
    <w:rsid w:val="00E907E0"/>
    <w:rPr>
      <w:rFonts w:ascii="Times New Roman" w:eastAsiaTheme="minorHAnsi" w:hAnsi="Times New Roman" w:cstheme="minorBidi"/>
      <w:b/>
      <w:lang w:eastAsia="en-US"/>
    </w:rPr>
  </w:style>
  <w:style w:type="character" w:customStyle="1" w:styleId="PCTableHeadingChar">
    <w:name w:val="PC Table Heading Char"/>
    <w:basedOn w:val="DefaultParagraphFont"/>
    <w:link w:val="PCTableHeading"/>
    <w:rsid w:val="00E907E0"/>
    <w:rPr>
      <w:rFonts w:ascii="Times New Roman" w:eastAsiaTheme="minorHAnsi" w:hAnsi="Times New Roman" w:cstheme="minorBidi"/>
      <w:b/>
      <w:sz w:val="22"/>
      <w:szCs w:val="22"/>
      <w:lang w:eastAsia="en-US"/>
    </w:rPr>
  </w:style>
  <w:style w:type="character" w:customStyle="1" w:styleId="TableHeadingChar">
    <w:name w:val="Table Heading Char"/>
    <w:basedOn w:val="PCTableHeadingChar"/>
    <w:link w:val="TableHeading"/>
    <w:rsid w:val="00E907E0"/>
    <w:rPr>
      <w:rFonts w:ascii="Times New Roman" w:eastAsiaTheme="minorHAnsi" w:hAnsi="Times New Roman" w:cstheme="minorBidi"/>
      <w:b/>
      <w:sz w:val="22"/>
      <w:szCs w:val="22"/>
      <w:lang w:eastAsia="en-US"/>
    </w:rPr>
  </w:style>
  <w:style w:type="paragraph" w:customStyle="1" w:styleId="HeadingNoNumber">
    <w:name w:val="Heading No Number"/>
    <w:basedOn w:val="Heading1"/>
    <w:next w:val="Normal"/>
    <w:qFormat/>
    <w:rsid w:val="00E907E0"/>
    <w:pPr>
      <w:pageBreakBefore/>
      <w:jc w:val="center"/>
    </w:pPr>
    <w:rPr>
      <w:rFonts w:eastAsiaTheme="majorEastAsia" w:cstheme="majorBidi"/>
      <w:b/>
      <w:bCs/>
      <w:color w:val="auto"/>
      <w:spacing w:val="0"/>
      <w:sz w:val="36"/>
      <w:szCs w:val="28"/>
      <w:lang w:eastAsia="en-US"/>
    </w:rPr>
  </w:style>
  <w:style w:type="paragraph" w:customStyle="1" w:styleId="LetteredAppendixSubsection1">
    <w:name w:val="Lettered Appendix Subsection 1"/>
    <w:basedOn w:val="Heading2"/>
    <w:qFormat/>
    <w:rsid w:val="00E907E0"/>
    <w:pPr>
      <w:keepNext/>
      <w:numPr>
        <w:ilvl w:val="1"/>
        <w:numId w:val="10"/>
      </w:numPr>
      <w:spacing w:before="240" w:after="120" w:line="276" w:lineRule="auto"/>
    </w:pPr>
    <w:rPr>
      <w:rFonts w:asciiTheme="minorHAnsi" w:hAnsiTheme="minorHAnsi" w:cs="Times New Roman"/>
      <w:bCs/>
      <w:color w:val="auto"/>
      <w:spacing w:val="0"/>
      <w:szCs w:val="28"/>
      <w:lang w:val="en-US" w:eastAsia="en-US"/>
    </w:rPr>
  </w:style>
  <w:style w:type="paragraph" w:customStyle="1" w:styleId="LetterAppendixSubsection2">
    <w:name w:val="Letter Appendix Subsection 2"/>
    <w:basedOn w:val="LetteredAppendixSubsection1"/>
    <w:next w:val="Normal"/>
    <w:qFormat/>
    <w:rsid w:val="00E907E0"/>
    <w:pPr>
      <w:numPr>
        <w:ilvl w:val="2"/>
      </w:numPr>
    </w:pPr>
  </w:style>
  <w:style w:type="paragraph" w:customStyle="1" w:styleId="LetteredAppendix">
    <w:name w:val="Lettered Appendix"/>
    <w:basedOn w:val="Heading1"/>
    <w:next w:val="Normal"/>
    <w:qFormat/>
    <w:rsid w:val="00E907E0"/>
    <w:pPr>
      <w:pageBreakBefore/>
      <w:numPr>
        <w:numId w:val="10"/>
      </w:numPr>
      <w:jc w:val="center"/>
    </w:pPr>
    <w:rPr>
      <w:rFonts w:eastAsiaTheme="majorEastAsia" w:cstheme="majorBidi"/>
      <w:b/>
      <w:bCs/>
      <w:color w:val="auto"/>
      <w:spacing w:val="0"/>
      <w:sz w:val="36"/>
      <w:szCs w:val="28"/>
      <w:lang w:eastAsia="en-US"/>
    </w:rPr>
  </w:style>
  <w:style w:type="paragraph" w:styleId="Title">
    <w:name w:val="Title"/>
    <w:basedOn w:val="Normal"/>
    <w:next w:val="Normal"/>
    <w:link w:val="TitleChar"/>
    <w:uiPriority w:val="10"/>
    <w:qFormat/>
    <w:rsid w:val="00E907E0"/>
    <w:pPr>
      <w:jc w:val="center"/>
    </w:pPr>
    <w:rPr>
      <w:rFonts w:ascii="Times New Roman" w:eastAsiaTheme="minorHAnsi" w:hAnsi="Times New Roman" w:cstheme="minorBidi"/>
      <w:b/>
      <w:sz w:val="40"/>
      <w:szCs w:val="40"/>
      <w:lang w:eastAsia="en-US"/>
    </w:rPr>
  </w:style>
  <w:style w:type="character" w:customStyle="1" w:styleId="TitleChar">
    <w:name w:val="Title Char"/>
    <w:basedOn w:val="DefaultParagraphFont"/>
    <w:link w:val="Title"/>
    <w:uiPriority w:val="10"/>
    <w:rsid w:val="00E907E0"/>
    <w:rPr>
      <w:rFonts w:ascii="Times New Roman" w:eastAsiaTheme="minorHAnsi" w:hAnsi="Times New Roman" w:cstheme="minorBidi"/>
      <w:b/>
      <w:sz w:val="40"/>
      <w:szCs w:val="40"/>
      <w:lang w:eastAsia="en-US"/>
    </w:rPr>
  </w:style>
  <w:style w:type="paragraph" w:styleId="TOC5">
    <w:name w:val="toc 5"/>
    <w:basedOn w:val="Normal"/>
    <w:next w:val="Normal"/>
    <w:autoRedefine/>
    <w:uiPriority w:val="39"/>
    <w:unhideWhenUsed/>
    <w:rsid w:val="00E907E0"/>
    <w:pPr>
      <w:spacing w:after="100"/>
      <w:ind w:left="880"/>
    </w:pPr>
    <w:rPr>
      <w:rFonts w:ascii="Times New Roman" w:eastAsiaTheme="minorHAnsi" w:hAnsi="Times New Roman" w:cstheme="minorBidi"/>
      <w:lang w:eastAsia="en-US"/>
    </w:rPr>
  </w:style>
  <w:style w:type="paragraph" w:customStyle="1" w:styleId="Checkbox">
    <w:name w:val="Checkbox"/>
    <w:basedOn w:val="Normal"/>
    <w:rsid w:val="00E907E0"/>
    <w:pPr>
      <w:tabs>
        <w:tab w:val="num" w:pos="432"/>
      </w:tabs>
      <w:spacing w:before="120" w:after="120" w:line="288" w:lineRule="auto"/>
      <w:ind w:left="567" w:hanging="567"/>
      <w:jc w:val="center"/>
    </w:pPr>
    <w:rPr>
      <w:rFonts w:ascii="Times New (W1)" w:hAnsi="Times New (W1)"/>
      <w:szCs w:val="24"/>
      <w:lang w:val="en-US" w:eastAsia="en-US"/>
    </w:rPr>
  </w:style>
  <w:style w:type="table" w:styleId="MediumGrid2-Accent1">
    <w:name w:val="Medium Grid 2 Accent 1"/>
    <w:basedOn w:val="TableNormal"/>
    <w:uiPriority w:val="68"/>
    <w:rsid w:val="00E907E0"/>
    <w:rPr>
      <w:rFonts w:asciiTheme="majorHAnsi" w:eastAsiaTheme="majorEastAsia" w:hAnsiTheme="majorHAnsi" w:cstheme="majorBidi"/>
      <w:color w:val="111111" w:themeColor="text1"/>
      <w:lang w:val="en-US" w:eastAsia="en-US"/>
    </w:rPr>
    <w:tblPr>
      <w:tblStyleRowBandSize w:val="1"/>
      <w:tblStyleColBandSize w:val="1"/>
      <w:tblBorders>
        <w:top w:val="single" w:sz="8" w:space="0" w:color="009AA6" w:themeColor="accent1"/>
        <w:left w:val="single" w:sz="8" w:space="0" w:color="009AA6" w:themeColor="accent1"/>
        <w:bottom w:val="single" w:sz="8" w:space="0" w:color="009AA6" w:themeColor="accent1"/>
        <w:right w:val="single" w:sz="8" w:space="0" w:color="009AA6" w:themeColor="accent1"/>
        <w:insideH w:val="single" w:sz="8" w:space="0" w:color="009AA6" w:themeColor="accent1"/>
        <w:insideV w:val="single" w:sz="8" w:space="0" w:color="009AA6" w:themeColor="accent1"/>
      </w:tblBorders>
    </w:tblPr>
    <w:tcPr>
      <w:shd w:val="clear" w:color="auto" w:fill="AAF8FF" w:themeFill="accent1" w:themeFillTint="3F"/>
    </w:tcPr>
    <w:tblStylePr w:type="firstRow">
      <w:rPr>
        <w:b/>
        <w:bCs/>
        <w:color w:val="111111" w:themeColor="text1"/>
      </w:rPr>
      <w:tblPr/>
      <w:tcPr>
        <w:shd w:val="clear" w:color="auto" w:fill="DDFCFF" w:themeFill="accent1" w:themeFillTint="19"/>
      </w:tcPr>
    </w:tblStylePr>
    <w:tblStylePr w:type="lastRow">
      <w:rPr>
        <w:b/>
        <w:bCs/>
        <w:color w:val="111111" w:themeColor="text1"/>
      </w:rPr>
      <w:tblPr/>
      <w:tcPr>
        <w:tcBorders>
          <w:top w:val="single" w:sz="12" w:space="0" w:color="111111" w:themeColor="text1"/>
          <w:left w:val="nil"/>
          <w:bottom w:val="nil"/>
          <w:right w:val="nil"/>
          <w:insideH w:val="nil"/>
          <w:insideV w:val="nil"/>
        </w:tcBorders>
        <w:shd w:val="clear" w:color="auto" w:fill="FFFFFF" w:themeFill="background1"/>
      </w:tcPr>
    </w:tblStylePr>
    <w:tblStylePr w:type="firstCol">
      <w:rPr>
        <w:b/>
        <w:bCs/>
        <w:color w:val="111111"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111111" w:themeColor="text1"/>
      </w:rPr>
      <w:tblPr/>
      <w:tcPr>
        <w:tcBorders>
          <w:top w:val="nil"/>
          <w:left w:val="nil"/>
          <w:bottom w:val="nil"/>
          <w:right w:val="nil"/>
          <w:insideH w:val="nil"/>
          <w:insideV w:val="nil"/>
        </w:tcBorders>
        <w:shd w:val="clear" w:color="auto" w:fill="BAF9FF" w:themeFill="accent1" w:themeFillTint="33"/>
      </w:tcPr>
    </w:tblStylePr>
    <w:tblStylePr w:type="band1Vert">
      <w:tblPr/>
      <w:tcPr>
        <w:shd w:val="clear" w:color="auto" w:fill="53F2FF" w:themeFill="accent1" w:themeFillTint="7F"/>
      </w:tcPr>
    </w:tblStylePr>
    <w:tblStylePr w:type="band1Horz">
      <w:tblPr/>
      <w:tcPr>
        <w:tcBorders>
          <w:insideH w:val="single" w:sz="6" w:space="0" w:color="009AA6" w:themeColor="accent1"/>
          <w:insideV w:val="single" w:sz="6" w:space="0" w:color="009AA6" w:themeColor="accent1"/>
        </w:tcBorders>
        <w:shd w:val="clear" w:color="auto" w:fill="53F2FF" w:themeFill="accent1" w:themeFillTint="7F"/>
      </w:tcPr>
    </w:tblStylePr>
    <w:tblStylePr w:type="nwCell">
      <w:tblPr/>
      <w:tcPr>
        <w:shd w:val="clear" w:color="auto" w:fill="FFFFFF" w:themeFill="background1"/>
      </w:tcPr>
    </w:tblStylePr>
  </w:style>
  <w:style w:type="paragraph" w:customStyle="1" w:styleId="body">
    <w:name w:val="body"/>
    <w:basedOn w:val="Normal"/>
    <w:link w:val="bodyChar"/>
    <w:rsid w:val="00E907E0"/>
    <w:pPr>
      <w:keepLines/>
      <w:tabs>
        <w:tab w:val="left" w:pos="-3240"/>
      </w:tabs>
      <w:suppressAutoHyphens/>
      <w:spacing w:before="120" w:after="120" w:line="260" w:lineRule="exact"/>
      <w:ind w:left="1152"/>
    </w:pPr>
    <w:rPr>
      <w:rFonts w:ascii="Arial" w:hAnsi="Arial"/>
      <w:color w:val="000000"/>
      <w:kern w:val="22"/>
      <w:sz w:val="21"/>
      <w:szCs w:val="20"/>
      <w:lang w:val="en-US" w:eastAsia="en-US"/>
    </w:rPr>
  </w:style>
  <w:style w:type="paragraph" w:customStyle="1" w:styleId="TableText">
    <w:name w:val="Table Text"/>
    <w:basedOn w:val="Normal"/>
    <w:autoRedefine/>
    <w:rsid w:val="00E907E0"/>
    <w:pPr>
      <w:spacing w:before="40" w:after="80" w:line="240" w:lineRule="auto"/>
    </w:pPr>
    <w:rPr>
      <w:rFonts w:ascii="Verdana" w:hAnsi="Verdana"/>
      <w:sz w:val="16"/>
      <w:szCs w:val="16"/>
      <w:lang w:val="en-US" w:eastAsia="en-US"/>
    </w:rPr>
  </w:style>
  <w:style w:type="paragraph" w:customStyle="1" w:styleId="StyleHeading1Verdana">
    <w:name w:val="Style Heading 1 + Verdana"/>
    <w:basedOn w:val="Heading1"/>
    <w:autoRedefine/>
    <w:rsid w:val="00E907E0"/>
    <w:pPr>
      <w:pageBreakBefore/>
      <w:pBdr>
        <w:top w:val="single" w:sz="6" w:space="2" w:color="auto"/>
      </w:pBdr>
      <w:tabs>
        <w:tab w:val="num" w:pos="630"/>
        <w:tab w:val="num" w:pos="720"/>
      </w:tabs>
      <w:suppressAutoHyphens/>
      <w:spacing w:before="120" w:line="240" w:lineRule="atLeast"/>
      <w:ind w:left="720" w:hanging="720"/>
    </w:pPr>
    <w:rPr>
      <w:rFonts w:ascii="Verdana" w:hAnsi="Verdana" w:cs="Times New Roman"/>
      <w:b/>
      <w:bCs/>
      <w:color w:val="auto"/>
      <w:spacing w:val="0"/>
      <w:kern w:val="24"/>
      <w:sz w:val="16"/>
      <w:szCs w:val="16"/>
      <w:u w:val="single"/>
      <w:lang w:val="en-US" w:eastAsia="en-US"/>
    </w:rPr>
  </w:style>
  <w:style w:type="paragraph" w:customStyle="1" w:styleId="StyleHeading2Verdana">
    <w:name w:val="Style Heading 2 + Verdana"/>
    <w:basedOn w:val="Heading2"/>
    <w:autoRedefine/>
    <w:rsid w:val="00E907E0"/>
    <w:pPr>
      <w:keepNext/>
      <w:tabs>
        <w:tab w:val="num" w:pos="630"/>
        <w:tab w:val="num" w:pos="1440"/>
      </w:tabs>
      <w:suppressAutoHyphens/>
      <w:spacing w:before="120" w:after="60" w:line="240" w:lineRule="atLeast"/>
      <w:ind w:left="720" w:hanging="720"/>
    </w:pPr>
    <w:rPr>
      <w:rFonts w:ascii="Verdana" w:hAnsi="Verdana" w:cs="Times New Roman"/>
      <w:bCs/>
      <w:color w:val="auto"/>
      <w:spacing w:val="0"/>
      <w:kern w:val="32"/>
      <w:sz w:val="16"/>
      <w:szCs w:val="16"/>
      <w:u w:val="single"/>
      <w:lang w:val="en-US" w:eastAsia="en-US"/>
    </w:rPr>
  </w:style>
  <w:style w:type="paragraph" w:customStyle="1" w:styleId="InfoBlue">
    <w:name w:val="InfoBlue"/>
    <w:basedOn w:val="body"/>
    <w:link w:val="InfoBlueChar"/>
    <w:autoRedefine/>
    <w:rsid w:val="00E907E0"/>
    <w:pPr>
      <w:tabs>
        <w:tab w:val="clear" w:pos="-3240"/>
      </w:tabs>
      <w:spacing w:before="0" w:line="240" w:lineRule="atLeast"/>
      <w:ind w:left="630"/>
    </w:pPr>
    <w:rPr>
      <w:rFonts w:ascii="Verdana" w:hAnsi="Verdana"/>
      <w:i/>
      <w:color w:val="0000FF"/>
      <w:sz w:val="16"/>
      <w:szCs w:val="16"/>
    </w:rPr>
  </w:style>
  <w:style w:type="character" w:customStyle="1" w:styleId="bodyChar">
    <w:name w:val="body Char"/>
    <w:basedOn w:val="DefaultParagraphFont"/>
    <w:link w:val="body"/>
    <w:rsid w:val="00E907E0"/>
    <w:rPr>
      <w:rFonts w:ascii="Arial" w:hAnsi="Arial"/>
      <w:color w:val="000000"/>
      <w:kern w:val="22"/>
      <w:sz w:val="21"/>
      <w:lang w:val="en-US" w:eastAsia="en-US"/>
    </w:rPr>
  </w:style>
  <w:style w:type="character" w:customStyle="1" w:styleId="InfoBlueChar">
    <w:name w:val="InfoBlue Char"/>
    <w:basedOn w:val="bodyChar"/>
    <w:link w:val="InfoBlue"/>
    <w:rsid w:val="00E907E0"/>
    <w:rPr>
      <w:rFonts w:ascii="Verdana" w:hAnsi="Verdana"/>
      <w:i/>
      <w:color w:val="0000FF"/>
      <w:kern w:val="22"/>
      <w:sz w:val="16"/>
      <w:szCs w:val="16"/>
      <w:lang w:val="en-US" w:eastAsia="en-US"/>
    </w:rPr>
  </w:style>
  <w:style w:type="paragraph" w:customStyle="1" w:styleId="StyleHeading3Verdana">
    <w:name w:val="Style Heading 3 + Verdana"/>
    <w:basedOn w:val="Heading3"/>
    <w:autoRedefine/>
    <w:rsid w:val="00E907E0"/>
    <w:pPr>
      <w:keepNext/>
      <w:tabs>
        <w:tab w:val="left" w:pos="576"/>
        <w:tab w:val="num" w:pos="2160"/>
      </w:tabs>
      <w:suppressAutoHyphens/>
      <w:spacing w:before="120" w:after="120" w:line="240" w:lineRule="atLeast"/>
      <w:ind w:left="2160" w:hanging="720"/>
    </w:pPr>
    <w:rPr>
      <w:rFonts w:ascii="Verdana" w:hAnsi="Verdana" w:cs="Times New Roman"/>
      <w:b w:val="0"/>
      <w:noProof/>
      <w:spacing w:val="0"/>
      <w:kern w:val="28"/>
      <w:sz w:val="16"/>
      <w:szCs w:val="16"/>
      <w:u w:val="single"/>
      <w:lang w:val="en-US" w:eastAsia="en-US"/>
    </w:rPr>
  </w:style>
  <w:style w:type="paragraph" w:customStyle="1" w:styleId="StyleCaptionVerdana">
    <w:name w:val="Style Caption + Verdana"/>
    <w:basedOn w:val="Caption"/>
    <w:link w:val="StyleCaptionVerdanaChar"/>
    <w:autoRedefine/>
    <w:rsid w:val="00E907E0"/>
    <w:pPr>
      <w:suppressAutoHyphens/>
      <w:spacing w:before="60" w:after="240" w:line="260" w:lineRule="atLeast"/>
      <w:ind w:left="2304"/>
    </w:pPr>
    <w:rPr>
      <w:iCs/>
      <w:lang w:eastAsia="en-US"/>
    </w:rPr>
  </w:style>
  <w:style w:type="character" w:customStyle="1" w:styleId="CaptionChar">
    <w:name w:val="Caption Char"/>
    <w:basedOn w:val="DefaultParagraphFont"/>
    <w:link w:val="Caption"/>
    <w:rsid w:val="00E907E0"/>
    <w:rPr>
      <w:b/>
      <w:bCs/>
      <w:color w:val="009AA6"/>
      <w:sz w:val="18"/>
      <w:szCs w:val="18"/>
    </w:rPr>
  </w:style>
  <w:style w:type="character" w:customStyle="1" w:styleId="StyleCaptionVerdanaChar">
    <w:name w:val="Style Caption + Verdana Char"/>
    <w:basedOn w:val="CaptionChar"/>
    <w:link w:val="StyleCaptionVerdana"/>
    <w:rsid w:val="00E907E0"/>
    <w:rPr>
      <w:b/>
      <w:bCs/>
      <w:iCs/>
      <w:color w:val="009AA6"/>
      <w:sz w:val="18"/>
      <w:szCs w:val="18"/>
      <w:lang w:eastAsia="en-US"/>
    </w:rPr>
  </w:style>
  <w:style w:type="character" w:styleId="FollowedHyperlink">
    <w:name w:val="FollowedHyperlink"/>
    <w:basedOn w:val="DefaultParagraphFont"/>
    <w:uiPriority w:val="99"/>
    <w:semiHidden/>
    <w:unhideWhenUsed/>
    <w:rsid w:val="00E907E0"/>
    <w:rPr>
      <w:color w:val="5AB7B2" w:themeColor="followedHyperlink"/>
      <w:u w:val="single"/>
    </w:rPr>
  </w:style>
  <w:style w:type="paragraph" w:styleId="TOC9">
    <w:name w:val="toc 9"/>
    <w:basedOn w:val="Normal"/>
    <w:next w:val="Normal"/>
    <w:autoRedefine/>
    <w:semiHidden/>
    <w:rsid w:val="00E907E0"/>
    <w:pPr>
      <w:numPr>
        <w:numId w:val="11"/>
      </w:numPr>
      <w:tabs>
        <w:tab w:val="clear" w:pos="720"/>
      </w:tabs>
      <w:spacing w:after="0" w:line="240" w:lineRule="auto"/>
      <w:ind w:left="1600" w:firstLine="0"/>
    </w:pPr>
    <w:rPr>
      <w:rFonts w:ascii="Times New Roman" w:hAnsi="Times New Roman"/>
      <w:sz w:val="20"/>
      <w:szCs w:val="21"/>
      <w:lang w:val="en-US" w:eastAsia="en-US"/>
    </w:rPr>
  </w:style>
  <w:style w:type="character" w:styleId="Strong">
    <w:name w:val="Strong"/>
    <w:basedOn w:val="DefaultParagraphFont"/>
    <w:uiPriority w:val="22"/>
    <w:qFormat/>
    <w:rsid w:val="00E907E0"/>
    <w:rPr>
      <w:b/>
      <w:bCs/>
    </w:rPr>
  </w:style>
  <w:style w:type="table" w:customStyle="1" w:styleId="Style1">
    <w:name w:val="Style1"/>
    <w:basedOn w:val="TableNormal"/>
    <w:uiPriority w:val="99"/>
    <w:rsid w:val="003E57A6"/>
    <w:tblPr/>
  </w:style>
  <w:style w:type="paragraph" w:customStyle="1" w:styleId="BodyCopy">
    <w:name w:val="Body Copy"/>
    <w:basedOn w:val="BodyText"/>
    <w:link w:val="BodyCopyChar"/>
    <w:qFormat/>
    <w:rsid w:val="004A2564"/>
    <w:rPr>
      <w:rFonts w:asciiTheme="majorHAnsi" w:eastAsiaTheme="minorEastAsia" w:hAnsiTheme="majorHAnsi" w:cstheme="majorHAnsi"/>
    </w:rPr>
  </w:style>
  <w:style w:type="character" w:customStyle="1" w:styleId="BodyCopyChar">
    <w:name w:val="Body Copy Char"/>
    <w:basedOn w:val="BodyTextChar"/>
    <w:link w:val="BodyCopy"/>
    <w:rsid w:val="004A2564"/>
    <w:rPr>
      <w:rFonts w:asciiTheme="majorHAnsi" w:eastAsiaTheme="minorEastAsia" w:hAnsiTheme="majorHAnsi" w:cstheme="majorHAnsi"/>
    </w:rPr>
  </w:style>
  <w:style w:type="table" w:customStyle="1" w:styleId="Corporate1">
    <w:name w:val="Corporate1"/>
    <w:basedOn w:val="TableNormal"/>
    <w:uiPriority w:val="99"/>
    <w:rsid w:val="003B105C"/>
    <w:rPr>
      <w:sz w:val="18"/>
    </w:rPr>
    <w:tblPr>
      <w:tblStyleRowBandSize w:val="1"/>
      <w:tblBorders>
        <w:top w:val="single" w:sz="4" w:space="0" w:color="4C4C4C"/>
        <w:bottom w:val="single" w:sz="4" w:space="0" w:color="4C4C4C"/>
        <w:insideH w:val="single" w:sz="4" w:space="0" w:color="4C4C4C"/>
      </w:tblBorders>
      <w:tblCellMar>
        <w:top w:w="29" w:type="dxa"/>
        <w:left w:w="58" w:type="dxa"/>
        <w:bottom w:w="29" w:type="dxa"/>
        <w:right w:w="58" w:type="dxa"/>
      </w:tblCellMar>
    </w:tblPr>
    <w:tcPr>
      <w:shd w:val="clear" w:color="auto" w:fill="FFFFFF"/>
      <w:vAlign w:val="center"/>
    </w:tcPr>
    <w:tblStylePr w:type="firstRow">
      <w:rPr>
        <w:rFonts w:ascii="Calibri" w:hAnsi="Calibri"/>
        <w:b/>
        <w:color w:val="FFFFFF"/>
        <w:sz w:val="18"/>
      </w:rPr>
      <w:tblPr/>
      <w:tcPr>
        <w:shd w:val="clear" w:color="auto" w:fill="808474"/>
      </w:tcPr>
    </w:tblStylePr>
    <w:tblStylePr w:type="lastRow">
      <w:rPr>
        <w:rFonts w:ascii="Calibri" w:hAnsi="Calibri"/>
        <w:b/>
        <w:color w:val="FFFFFF"/>
        <w:sz w:val="18"/>
      </w:rPr>
      <w:tblPr/>
      <w:tcPr>
        <w:shd w:val="clear" w:color="auto" w:fill="FCAB00"/>
      </w:tcPr>
    </w:tblStylePr>
    <w:tblStylePr w:type="firstCol">
      <w:pPr>
        <w:jc w:val="left"/>
      </w:pPr>
      <w:rPr>
        <w:rFonts w:ascii="Calibri" w:hAnsi="Calibri"/>
        <w:b/>
        <w:color w:val="FFFFFF"/>
        <w:sz w:val="18"/>
      </w:rPr>
      <w:tblPr/>
      <w:tcPr>
        <w:shd w:val="clear" w:color="auto" w:fill="FCAB00"/>
      </w:tcPr>
    </w:tblStylePr>
    <w:tblStylePr w:type="lastCol">
      <w:pPr>
        <w:jc w:val="right"/>
      </w:pPr>
      <w:rPr>
        <w:rFonts w:ascii="Calibri" w:hAnsi="Calibri"/>
        <w:b/>
        <w:color w:val="FFFFFF"/>
        <w:sz w:val="18"/>
      </w:rPr>
      <w:tblPr/>
      <w:tcPr>
        <w:shd w:val="clear" w:color="auto" w:fill="FCAB00"/>
      </w:tcPr>
    </w:tblStylePr>
    <w:tblStylePr w:type="band1Horz">
      <w:rPr>
        <w:rFonts w:ascii="Calibri" w:hAnsi="Calibri"/>
        <w:color w:val="auto"/>
        <w:sz w:val="18"/>
      </w:rPr>
      <w:tblPr/>
      <w:tcPr>
        <w:shd w:val="clear" w:color="auto" w:fill="FFFFFF"/>
      </w:tcPr>
    </w:tblStylePr>
    <w:tblStylePr w:type="band2Horz">
      <w:pPr>
        <w:jc w:val="left"/>
      </w:pPr>
      <w:rPr>
        <w:rFonts w:ascii="Calibri" w:hAnsi="Calibri"/>
        <w:color w:val="auto"/>
        <w:sz w:val="18"/>
      </w:rPr>
      <w:tblPr/>
      <w:tcPr>
        <w:shd w:val="clear" w:color="auto" w:fill="EDEEEB"/>
      </w:tcPr>
    </w:tblStylePr>
  </w:style>
  <w:style w:type="table" w:styleId="MediumList2">
    <w:name w:val="Medium List 2"/>
    <w:basedOn w:val="TableNormal"/>
    <w:uiPriority w:val="66"/>
    <w:rsid w:val="0001132A"/>
    <w:rPr>
      <w:rFonts w:asciiTheme="majorHAnsi" w:eastAsiaTheme="majorEastAsia" w:hAnsiTheme="majorHAnsi" w:cstheme="majorBidi"/>
      <w:color w:val="111111" w:themeColor="text1"/>
    </w:rPr>
    <w:tblPr>
      <w:tblStyleRowBandSize w:val="1"/>
      <w:tblStyleColBandSize w:val="1"/>
      <w:tblBorders>
        <w:top w:val="single" w:sz="8" w:space="0" w:color="111111" w:themeColor="text1"/>
        <w:left w:val="single" w:sz="8" w:space="0" w:color="111111" w:themeColor="text1"/>
        <w:bottom w:val="single" w:sz="8" w:space="0" w:color="111111" w:themeColor="text1"/>
        <w:right w:val="single" w:sz="8" w:space="0" w:color="111111" w:themeColor="text1"/>
      </w:tblBorders>
    </w:tblPr>
    <w:tblStylePr w:type="firstRow">
      <w:rPr>
        <w:sz w:val="24"/>
        <w:szCs w:val="24"/>
      </w:rPr>
      <w:tblPr/>
      <w:tcPr>
        <w:tcBorders>
          <w:top w:val="nil"/>
          <w:left w:val="nil"/>
          <w:bottom w:val="single" w:sz="24" w:space="0" w:color="111111" w:themeColor="text1"/>
          <w:right w:val="nil"/>
          <w:insideH w:val="nil"/>
          <w:insideV w:val="nil"/>
        </w:tcBorders>
        <w:shd w:val="clear" w:color="auto" w:fill="FFFFFF" w:themeFill="background1"/>
      </w:tcPr>
    </w:tblStylePr>
    <w:tblStylePr w:type="lastRow">
      <w:tblPr/>
      <w:tcPr>
        <w:tcBorders>
          <w:top w:val="single" w:sz="8" w:space="0" w:color="111111"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11111" w:themeColor="text1"/>
          <w:insideH w:val="nil"/>
          <w:insideV w:val="nil"/>
        </w:tcBorders>
        <w:shd w:val="clear" w:color="auto" w:fill="FFFFFF" w:themeFill="background1"/>
      </w:tcPr>
    </w:tblStylePr>
    <w:tblStylePr w:type="lastCol">
      <w:tblPr/>
      <w:tcPr>
        <w:tcBorders>
          <w:top w:val="nil"/>
          <w:left w:val="single" w:sz="8" w:space="0" w:color="111111"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4C4C4" w:themeFill="text1" w:themeFillTint="3F"/>
      </w:tcPr>
    </w:tblStylePr>
    <w:tblStylePr w:type="band1Horz">
      <w:tblPr/>
      <w:tcPr>
        <w:tcBorders>
          <w:top w:val="nil"/>
          <w:bottom w:val="nil"/>
          <w:insideH w:val="nil"/>
          <w:insideV w:val="nil"/>
        </w:tcBorders>
        <w:shd w:val="clear" w:color="auto" w:fill="C4C4C4"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01132A"/>
    <w:rPr>
      <w:color w:val="111111" w:themeColor="text1"/>
    </w:rPr>
    <w:tblPr>
      <w:tblStyleRowBandSize w:val="1"/>
      <w:tblStyleColBandSize w:val="1"/>
      <w:tblBorders>
        <w:top w:val="single" w:sz="8" w:space="0" w:color="A9ACA0" w:themeColor="accent6"/>
        <w:bottom w:val="single" w:sz="8" w:space="0" w:color="A9ACA0" w:themeColor="accent6"/>
      </w:tblBorders>
    </w:tblPr>
    <w:tblStylePr w:type="firstRow">
      <w:rPr>
        <w:rFonts w:asciiTheme="majorHAnsi" w:eastAsiaTheme="majorEastAsia" w:hAnsiTheme="majorHAnsi" w:cstheme="majorBidi"/>
      </w:rPr>
      <w:tblPr/>
      <w:tcPr>
        <w:tcBorders>
          <w:top w:val="nil"/>
          <w:bottom w:val="single" w:sz="8" w:space="0" w:color="A9ACA0" w:themeColor="accent6"/>
        </w:tcBorders>
      </w:tcPr>
    </w:tblStylePr>
    <w:tblStylePr w:type="lastRow">
      <w:rPr>
        <w:b/>
        <w:bCs/>
        <w:color w:val="A9ACA0" w:themeColor="text2"/>
      </w:rPr>
      <w:tblPr/>
      <w:tcPr>
        <w:tcBorders>
          <w:top w:val="single" w:sz="8" w:space="0" w:color="A9ACA0" w:themeColor="accent6"/>
          <w:bottom w:val="single" w:sz="8" w:space="0" w:color="A9ACA0" w:themeColor="accent6"/>
        </w:tcBorders>
      </w:tcPr>
    </w:tblStylePr>
    <w:tblStylePr w:type="firstCol">
      <w:rPr>
        <w:b/>
        <w:bCs/>
      </w:rPr>
    </w:tblStylePr>
    <w:tblStylePr w:type="lastCol">
      <w:rPr>
        <w:b/>
        <w:bCs/>
      </w:rPr>
      <w:tblPr/>
      <w:tcPr>
        <w:tcBorders>
          <w:top w:val="single" w:sz="8" w:space="0" w:color="A9ACA0" w:themeColor="accent6"/>
          <w:bottom w:val="single" w:sz="8" w:space="0" w:color="A9ACA0" w:themeColor="accent6"/>
        </w:tcBorders>
      </w:tcPr>
    </w:tblStylePr>
    <w:tblStylePr w:type="band1Vert">
      <w:tblPr/>
      <w:tcPr>
        <w:shd w:val="clear" w:color="auto" w:fill="E9EAE7" w:themeFill="accent6" w:themeFillTint="3F"/>
      </w:tcPr>
    </w:tblStylePr>
    <w:tblStylePr w:type="band1Horz">
      <w:tblPr/>
      <w:tcPr>
        <w:shd w:val="clear" w:color="auto" w:fill="E9EAE7" w:themeFill="accent6" w:themeFillTint="3F"/>
      </w:tcPr>
    </w:tblStylePr>
  </w:style>
  <w:style w:type="table" w:styleId="LightShading-Accent2">
    <w:name w:val="Light Shading Accent 2"/>
    <w:basedOn w:val="TableNormal"/>
    <w:uiPriority w:val="60"/>
    <w:rsid w:val="00547E2E"/>
    <w:rPr>
      <w:color w:val="765C09" w:themeColor="accent2" w:themeShade="BF"/>
    </w:rPr>
    <w:tblPr>
      <w:tblStyleRowBandSize w:val="1"/>
      <w:tblStyleColBandSize w:val="1"/>
      <w:tblBorders>
        <w:top w:val="single" w:sz="8" w:space="0" w:color="9E7C0C" w:themeColor="accent2"/>
        <w:bottom w:val="single" w:sz="8" w:space="0" w:color="9E7C0C" w:themeColor="accent2"/>
      </w:tblBorders>
    </w:tblPr>
    <w:tblStylePr w:type="firstRow">
      <w:pPr>
        <w:spacing w:before="0" w:after="0" w:line="240" w:lineRule="auto"/>
      </w:pPr>
      <w:rPr>
        <w:b/>
        <w:bCs/>
      </w:rPr>
      <w:tblPr/>
      <w:tcPr>
        <w:tcBorders>
          <w:top w:val="single" w:sz="8" w:space="0" w:color="9E7C0C" w:themeColor="accent2"/>
          <w:left w:val="nil"/>
          <w:bottom w:val="single" w:sz="8" w:space="0" w:color="9E7C0C" w:themeColor="accent2"/>
          <w:right w:val="nil"/>
          <w:insideH w:val="nil"/>
          <w:insideV w:val="nil"/>
        </w:tcBorders>
      </w:tcPr>
    </w:tblStylePr>
    <w:tblStylePr w:type="lastRow">
      <w:pPr>
        <w:spacing w:before="0" w:after="0" w:line="240" w:lineRule="auto"/>
      </w:pPr>
      <w:rPr>
        <w:b/>
        <w:bCs/>
      </w:rPr>
      <w:tblPr/>
      <w:tcPr>
        <w:tcBorders>
          <w:top w:val="single" w:sz="8" w:space="0" w:color="9E7C0C" w:themeColor="accent2"/>
          <w:left w:val="nil"/>
          <w:bottom w:val="single" w:sz="8" w:space="0" w:color="9E7C0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E8B0" w:themeFill="accent2" w:themeFillTint="3F"/>
      </w:tcPr>
    </w:tblStylePr>
    <w:tblStylePr w:type="band1Horz">
      <w:tblPr/>
      <w:tcPr>
        <w:tcBorders>
          <w:left w:val="nil"/>
          <w:right w:val="nil"/>
          <w:insideH w:val="nil"/>
          <w:insideV w:val="nil"/>
        </w:tcBorders>
        <w:shd w:val="clear" w:color="auto" w:fill="F9E8B0" w:themeFill="accent2" w:themeFillTint="3F"/>
      </w:tcPr>
    </w:tblStylePr>
  </w:style>
  <w:style w:type="table" w:styleId="MediumShading1-Accent6">
    <w:name w:val="Medium Shading 1 Accent 6"/>
    <w:basedOn w:val="TableNormal"/>
    <w:uiPriority w:val="63"/>
    <w:rsid w:val="00B56F9A"/>
    <w:tblPr>
      <w:tblStyleRowBandSize w:val="1"/>
      <w:tblStyleColBandSize w:val="1"/>
      <w:tblBorders>
        <w:top w:val="single" w:sz="8" w:space="0" w:color="BEC0B7" w:themeColor="accent6" w:themeTint="BF"/>
        <w:left w:val="single" w:sz="8" w:space="0" w:color="BEC0B7" w:themeColor="accent6" w:themeTint="BF"/>
        <w:bottom w:val="single" w:sz="8" w:space="0" w:color="BEC0B7" w:themeColor="accent6" w:themeTint="BF"/>
        <w:right w:val="single" w:sz="8" w:space="0" w:color="BEC0B7" w:themeColor="accent6" w:themeTint="BF"/>
        <w:insideH w:val="single" w:sz="8" w:space="0" w:color="BEC0B7" w:themeColor="accent6" w:themeTint="BF"/>
      </w:tblBorders>
    </w:tblPr>
    <w:tblStylePr w:type="firstRow">
      <w:pPr>
        <w:spacing w:before="0" w:after="0" w:line="240" w:lineRule="auto"/>
      </w:pPr>
      <w:rPr>
        <w:b/>
        <w:bCs/>
        <w:color w:val="FFFFFF" w:themeColor="background1"/>
      </w:rPr>
      <w:tblPr/>
      <w:tcPr>
        <w:tcBorders>
          <w:top w:val="single" w:sz="8" w:space="0" w:color="BEC0B7" w:themeColor="accent6" w:themeTint="BF"/>
          <w:left w:val="single" w:sz="8" w:space="0" w:color="BEC0B7" w:themeColor="accent6" w:themeTint="BF"/>
          <w:bottom w:val="single" w:sz="8" w:space="0" w:color="BEC0B7" w:themeColor="accent6" w:themeTint="BF"/>
          <w:right w:val="single" w:sz="8" w:space="0" w:color="BEC0B7" w:themeColor="accent6" w:themeTint="BF"/>
          <w:insideH w:val="nil"/>
          <w:insideV w:val="nil"/>
        </w:tcBorders>
        <w:shd w:val="clear" w:color="auto" w:fill="A9ACA0" w:themeFill="accent6"/>
      </w:tcPr>
    </w:tblStylePr>
    <w:tblStylePr w:type="lastRow">
      <w:pPr>
        <w:spacing w:before="0" w:after="0" w:line="240" w:lineRule="auto"/>
      </w:pPr>
      <w:rPr>
        <w:b/>
        <w:bCs/>
      </w:rPr>
      <w:tblPr/>
      <w:tcPr>
        <w:tcBorders>
          <w:top w:val="double" w:sz="6" w:space="0" w:color="BEC0B7" w:themeColor="accent6" w:themeTint="BF"/>
          <w:left w:val="single" w:sz="8" w:space="0" w:color="BEC0B7" w:themeColor="accent6" w:themeTint="BF"/>
          <w:bottom w:val="single" w:sz="8" w:space="0" w:color="BEC0B7" w:themeColor="accent6" w:themeTint="BF"/>
          <w:right w:val="single" w:sz="8" w:space="0" w:color="BEC0B7" w:themeColor="accent6" w:themeTint="BF"/>
          <w:insideH w:val="nil"/>
          <w:insideV w:val="nil"/>
        </w:tcBorders>
      </w:tcPr>
    </w:tblStylePr>
    <w:tblStylePr w:type="firstCol">
      <w:rPr>
        <w:b/>
        <w:bCs/>
      </w:rPr>
    </w:tblStylePr>
    <w:tblStylePr w:type="lastCol">
      <w:rPr>
        <w:b/>
        <w:bCs/>
      </w:rPr>
    </w:tblStylePr>
    <w:tblStylePr w:type="band1Vert">
      <w:tblPr/>
      <w:tcPr>
        <w:shd w:val="clear" w:color="auto" w:fill="E9EAE7" w:themeFill="accent6" w:themeFillTint="3F"/>
      </w:tcPr>
    </w:tblStylePr>
    <w:tblStylePr w:type="band1Horz">
      <w:tblPr/>
      <w:tcPr>
        <w:tcBorders>
          <w:insideH w:val="nil"/>
          <w:insideV w:val="nil"/>
        </w:tcBorders>
        <w:shd w:val="clear" w:color="auto" w:fill="E9EAE7" w:themeFill="accent6" w:themeFillTint="3F"/>
      </w:tcPr>
    </w:tblStylePr>
    <w:tblStylePr w:type="band2Horz">
      <w:tblPr/>
      <w:tcPr>
        <w:tcBorders>
          <w:insideH w:val="nil"/>
          <w:insideV w:val="nil"/>
        </w:tcBorders>
      </w:tcPr>
    </w:tblStylePr>
  </w:style>
  <w:style w:type="paragraph" w:customStyle="1" w:styleId="CWBNormal">
    <w:name w:val="CWB Normal"/>
    <w:basedOn w:val="Normal"/>
    <w:link w:val="CWBNormalChar"/>
    <w:qFormat/>
    <w:rsid w:val="00080E35"/>
    <w:pPr>
      <w:autoSpaceDE w:val="0"/>
      <w:autoSpaceDN w:val="0"/>
      <w:adjustRightInd w:val="0"/>
      <w:spacing w:after="0" w:line="240" w:lineRule="auto"/>
    </w:pPr>
    <w:rPr>
      <w:rFonts w:cs="Calibri"/>
      <w:color w:val="000000"/>
      <w:sz w:val="20"/>
    </w:rPr>
  </w:style>
  <w:style w:type="character" w:customStyle="1" w:styleId="CWBNormalChar">
    <w:name w:val="CWB Normal Char"/>
    <w:basedOn w:val="DefaultParagraphFont"/>
    <w:link w:val="CWBNormal"/>
    <w:rsid w:val="00080E35"/>
    <w:rPr>
      <w:rFonts w:cs="Calibri"/>
      <w:color w:val="000000"/>
      <w:szCs w:val="22"/>
    </w:rPr>
  </w:style>
  <w:style w:type="character" w:styleId="CommentReference">
    <w:name w:val="annotation reference"/>
    <w:basedOn w:val="DefaultParagraphFont"/>
    <w:uiPriority w:val="99"/>
    <w:semiHidden/>
    <w:rsid w:val="00BC0C0A"/>
    <w:rPr>
      <w:sz w:val="16"/>
      <w:szCs w:val="16"/>
    </w:rPr>
  </w:style>
  <w:style w:type="paragraph" w:styleId="CommentText">
    <w:name w:val="annotation text"/>
    <w:basedOn w:val="Normal"/>
    <w:link w:val="CommentTextChar"/>
    <w:uiPriority w:val="99"/>
    <w:semiHidden/>
    <w:rsid w:val="00BC0C0A"/>
    <w:pPr>
      <w:spacing w:line="240" w:lineRule="auto"/>
    </w:pPr>
    <w:rPr>
      <w:sz w:val="20"/>
      <w:szCs w:val="20"/>
    </w:rPr>
  </w:style>
  <w:style w:type="character" w:customStyle="1" w:styleId="CommentTextChar">
    <w:name w:val="Comment Text Char"/>
    <w:basedOn w:val="DefaultParagraphFont"/>
    <w:link w:val="CommentText"/>
    <w:uiPriority w:val="99"/>
    <w:semiHidden/>
    <w:rsid w:val="00BC0C0A"/>
  </w:style>
  <w:style w:type="paragraph" w:styleId="CommentSubject">
    <w:name w:val="annotation subject"/>
    <w:basedOn w:val="CommentText"/>
    <w:next w:val="CommentText"/>
    <w:link w:val="CommentSubjectChar"/>
    <w:uiPriority w:val="99"/>
    <w:semiHidden/>
    <w:rsid w:val="00BC0C0A"/>
    <w:rPr>
      <w:b/>
      <w:bCs/>
    </w:rPr>
  </w:style>
  <w:style w:type="character" w:customStyle="1" w:styleId="CommentSubjectChar">
    <w:name w:val="Comment Subject Char"/>
    <w:basedOn w:val="CommentTextChar"/>
    <w:link w:val="CommentSubject"/>
    <w:uiPriority w:val="99"/>
    <w:semiHidden/>
    <w:rsid w:val="00BC0C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132968">
      <w:bodyDiv w:val="1"/>
      <w:marLeft w:val="0"/>
      <w:marRight w:val="0"/>
      <w:marTop w:val="0"/>
      <w:marBottom w:val="0"/>
      <w:divBdr>
        <w:top w:val="none" w:sz="0" w:space="0" w:color="auto"/>
        <w:left w:val="none" w:sz="0" w:space="0" w:color="auto"/>
        <w:bottom w:val="none" w:sz="0" w:space="0" w:color="auto"/>
        <w:right w:val="none" w:sz="0" w:space="0" w:color="auto"/>
      </w:divBdr>
    </w:div>
    <w:div w:id="572817310">
      <w:bodyDiv w:val="1"/>
      <w:marLeft w:val="0"/>
      <w:marRight w:val="0"/>
      <w:marTop w:val="0"/>
      <w:marBottom w:val="0"/>
      <w:divBdr>
        <w:top w:val="none" w:sz="0" w:space="0" w:color="auto"/>
        <w:left w:val="none" w:sz="0" w:space="0" w:color="auto"/>
        <w:bottom w:val="none" w:sz="0" w:space="0" w:color="auto"/>
        <w:right w:val="none" w:sz="0" w:space="0" w:color="auto"/>
      </w:divBdr>
    </w:div>
    <w:div w:id="634455746">
      <w:bodyDiv w:val="1"/>
      <w:marLeft w:val="0"/>
      <w:marRight w:val="0"/>
      <w:marTop w:val="0"/>
      <w:marBottom w:val="0"/>
      <w:divBdr>
        <w:top w:val="none" w:sz="0" w:space="0" w:color="auto"/>
        <w:left w:val="none" w:sz="0" w:space="0" w:color="auto"/>
        <w:bottom w:val="none" w:sz="0" w:space="0" w:color="auto"/>
        <w:right w:val="none" w:sz="0" w:space="0" w:color="auto"/>
      </w:divBdr>
    </w:div>
    <w:div w:id="749934776">
      <w:bodyDiv w:val="1"/>
      <w:marLeft w:val="0"/>
      <w:marRight w:val="0"/>
      <w:marTop w:val="0"/>
      <w:marBottom w:val="0"/>
      <w:divBdr>
        <w:top w:val="none" w:sz="0" w:space="0" w:color="auto"/>
        <w:left w:val="none" w:sz="0" w:space="0" w:color="auto"/>
        <w:bottom w:val="none" w:sz="0" w:space="0" w:color="auto"/>
        <w:right w:val="none" w:sz="0" w:space="0" w:color="auto"/>
      </w:divBdr>
    </w:div>
    <w:div w:id="809785641">
      <w:bodyDiv w:val="1"/>
      <w:marLeft w:val="0"/>
      <w:marRight w:val="0"/>
      <w:marTop w:val="0"/>
      <w:marBottom w:val="0"/>
      <w:divBdr>
        <w:top w:val="none" w:sz="0" w:space="0" w:color="auto"/>
        <w:left w:val="none" w:sz="0" w:space="0" w:color="auto"/>
        <w:bottom w:val="none" w:sz="0" w:space="0" w:color="auto"/>
        <w:right w:val="none" w:sz="0" w:space="0" w:color="auto"/>
      </w:divBdr>
      <w:divsChild>
        <w:div w:id="537160506">
          <w:marLeft w:val="0"/>
          <w:marRight w:val="0"/>
          <w:marTop w:val="0"/>
          <w:marBottom w:val="0"/>
          <w:divBdr>
            <w:top w:val="none" w:sz="0" w:space="0" w:color="auto"/>
            <w:left w:val="none" w:sz="0" w:space="0" w:color="auto"/>
            <w:bottom w:val="none" w:sz="0" w:space="0" w:color="auto"/>
            <w:right w:val="none" w:sz="0" w:space="0" w:color="auto"/>
          </w:divBdr>
          <w:divsChild>
            <w:div w:id="23097990">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813183534">
      <w:bodyDiv w:val="1"/>
      <w:marLeft w:val="0"/>
      <w:marRight w:val="0"/>
      <w:marTop w:val="0"/>
      <w:marBottom w:val="0"/>
      <w:divBdr>
        <w:top w:val="none" w:sz="0" w:space="0" w:color="auto"/>
        <w:left w:val="none" w:sz="0" w:space="0" w:color="auto"/>
        <w:bottom w:val="none" w:sz="0" w:space="0" w:color="auto"/>
        <w:right w:val="none" w:sz="0" w:space="0" w:color="auto"/>
      </w:divBdr>
    </w:div>
    <w:div w:id="1017928865">
      <w:bodyDiv w:val="1"/>
      <w:marLeft w:val="0"/>
      <w:marRight w:val="0"/>
      <w:marTop w:val="0"/>
      <w:marBottom w:val="0"/>
      <w:divBdr>
        <w:top w:val="none" w:sz="0" w:space="0" w:color="auto"/>
        <w:left w:val="none" w:sz="0" w:space="0" w:color="auto"/>
        <w:bottom w:val="none" w:sz="0" w:space="0" w:color="auto"/>
        <w:right w:val="none" w:sz="0" w:space="0" w:color="auto"/>
      </w:divBdr>
    </w:div>
    <w:div w:id="1090203052">
      <w:bodyDiv w:val="1"/>
      <w:marLeft w:val="0"/>
      <w:marRight w:val="0"/>
      <w:marTop w:val="0"/>
      <w:marBottom w:val="0"/>
      <w:divBdr>
        <w:top w:val="none" w:sz="0" w:space="0" w:color="auto"/>
        <w:left w:val="none" w:sz="0" w:space="0" w:color="auto"/>
        <w:bottom w:val="none" w:sz="0" w:space="0" w:color="auto"/>
        <w:right w:val="none" w:sz="0" w:space="0" w:color="auto"/>
      </w:divBdr>
      <w:divsChild>
        <w:div w:id="686637522">
          <w:marLeft w:val="0"/>
          <w:marRight w:val="0"/>
          <w:marTop w:val="0"/>
          <w:marBottom w:val="0"/>
          <w:divBdr>
            <w:top w:val="none" w:sz="0" w:space="0" w:color="auto"/>
            <w:left w:val="none" w:sz="0" w:space="0" w:color="auto"/>
            <w:bottom w:val="none" w:sz="0" w:space="0" w:color="auto"/>
            <w:right w:val="none" w:sz="0" w:space="0" w:color="auto"/>
          </w:divBdr>
          <w:divsChild>
            <w:div w:id="2062095949">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210217617">
      <w:bodyDiv w:val="1"/>
      <w:marLeft w:val="0"/>
      <w:marRight w:val="0"/>
      <w:marTop w:val="0"/>
      <w:marBottom w:val="0"/>
      <w:divBdr>
        <w:top w:val="none" w:sz="0" w:space="0" w:color="auto"/>
        <w:left w:val="none" w:sz="0" w:space="0" w:color="auto"/>
        <w:bottom w:val="none" w:sz="0" w:space="0" w:color="auto"/>
        <w:right w:val="none" w:sz="0" w:space="0" w:color="auto"/>
      </w:divBdr>
    </w:div>
    <w:div w:id="1214079343">
      <w:bodyDiv w:val="1"/>
      <w:marLeft w:val="0"/>
      <w:marRight w:val="0"/>
      <w:marTop w:val="0"/>
      <w:marBottom w:val="0"/>
      <w:divBdr>
        <w:top w:val="none" w:sz="0" w:space="0" w:color="auto"/>
        <w:left w:val="none" w:sz="0" w:space="0" w:color="auto"/>
        <w:bottom w:val="none" w:sz="0" w:space="0" w:color="auto"/>
        <w:right w:val="none" w:sz="0" w:space="0" w:color="auto"/>
      </w:divBdr>
    </w:div>
    <w:div w:id="1236862848">
      <w:bodyDiv w:val="1"/>
      <w:marLeft w:val="0"/>
      <w:marRight w:val="0"/>
      <w:marTop w:val="0"/>
      <w:marBottom w:val="0"/>
      <w:divBdr>
        <w:top w:val="none" w:sz="0" w:space="0" w:color="auto"/>
        <w:left w:val="none" w:sz="0" w:space="0" w:color="auto"/>
        <w:bottom w:val="none" w:sz="0" w:space="0" w:color="auto"/>
        <w:right w:val="none" w:sz="0" w:space="0" w:color="auto"/>
      </w:divBdr>
    </w:div>
    <w:div w:id="152123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8.emf"/><Relationship Id="rId42" Type="http://schemas.openxmlformats.org/officeDocument/2006/relationships/oleObject" Target="embeddings/oleObject13.bin"/><Relationship Id="rId47" Type="http://schemas.openxmlformats.org/officeDocument/2006/relationships/image" Target="media/image21.emf"/><Relationship Id="rId63" Type="http://schemas.openxmlformats.org/officeDocument/2006/relationships/header" Target="header4.xml"/><Relationship Id="rId68" Type="http://schemas.openxmlformats.org/officeDocument/2006/relationships/image" Target="media/image31.emf"/><Relationship Id="rId16" Type="http://schemas.openxmlformats.org/officeDocument/2006/relationships/image" Target="media/image5.emf"/><Relationship Id="rId11" Type="http://schemas.openxmlformats.org/officeDocument/2006/relationships/image" Target="media/image1.png"/><Relationship Id="rId32" Type="http://schemas.openxmlformats.org/officeDocument/2006/relationships/oleObject" Target="embeddings/oleObject8.bin"/><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embeddings/oleObject21.bin"/><Relationship Id="rId74" Type="http://schemas.openxmlformats.org/officeDocument/2006/relationships/image" Target="media/image35.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theme" Target="theme/theme1.xml"/><Relationship Id="rId19" Type="http://schemas.openxmlformats.org/officeDocument/2006/relationships/image" Target="media/image7.emf"/><Relationship Id="rId14" Type="http://schemas.openxmlformats.org/officeDocument/2006/relationships/header" Target="header2.xml"/><Relationship Id="rId22" Type="http://schemas.openxmlformats.org/officeDocument/2006/relationships/oleObject" Target="embeddings/oleObject3.bin"/><Relationship Id="rId27" Type="http://schemas.openxmlformats.org/officeDocument/2006/relationships/image" Target="media/image11.emf"/><Relationship Id="rId30" Type="http://schemas.openxmlformats.org/officeDocument/2006/relationships/oleObject" Target="embeddings/oleObject7.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footer" Target="footer3.xml"/><Relationship Id="rId69" Type="http://schemas.openxmlformats.org/officeDocument/2006/relationships/image" Target="media/image32.emf"/><Relationship Id="rId77" Type="http://schemas.openxmlformats.org/officeDocument/2006/relationships/image" Target="media/image37.emf"/><Relationship Id="rId8" Type="http://schemas.openxmlformats.org/officeDocument/2006/relationships/webSettings" Target="webSettings.xml"/><Relationship Id="rId51" Type="http://schemas.openxmlformats.org/officeDocument/2006/relationships/image" Target="media/image23.emf"/><Relationship Id="rId72" Type="http://schemas.openxmlformats.org/officeDocument/2006/relationships/image" Target="media/image34.emf"/><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oleObject" Target="embeddings/oleObject1.bin"/><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27.emf"/><Relationship Id="rId67" Type="http://schemas.openxmlformats.org/officeDocument/2006/relationships/image" Target="media/image30.png"/><Relationship Id="rId20" Type="http://schemas.openxmlformats.org/officeDocument/2006/relationships/oleObject" Target="embeddings/oleObject2.bin"/><Relationship Id="rId41" Type="http://schemas.openxmlformats.org/officeDocument/2006/relationships/image" Target="media/image18.emf"/><Relationship Id="rId54" Type="http://schemas.openxmlformats.org/officeDocument/2006/relationships/oleObject" Target="embeddings/oleObject19.bin"/><Relationship Id="rId62" Type="http://schemas.openxmlformats.org/officeDocument/2006/relationships/header" Target="header3.xml"/><Relationship Id="rId70" Type="http://schemas.openxmlformats.org/officeDocument/2006/relationships/oleObject" Target="embeddings/oleObject22.bin"/><Relationship Id="rId75"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e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endnotes" Target="endnotes.xml"/><Relationship Id="rId31" Type="http://schemas.openxmlformats.org/officeDocument/2006/relationships/image" Target="media/image13.emf"/><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package" Target="embeddings/Microsoft_Excel_Worksheet.xlsx"/><Relationship Id="rId65" Type="http://schemas.openxmlformats.org/officeDocument/2006/relationships/header" Target="header5.xml"/><Relationship Id="rId73" Type="http://schemas.openxmlformats.org/officeDocument/2006/relationships/oleObject" Target="embeddings/oleObject23.bin"/><Relationship Id="rId78" Type="http://schemas.openxmlformats.org/officeDocument/2006/relationships/package" Target="embeddings/Microsoft_Word_Document1.docx"/><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17.emf"/><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5.emf"/><Relationship Id="rId76" Type="http://schemas.openxmlformats.org/officeDocument/2006/relationships/package" Target="embeddings/Microsoft_Word_Document.docx"/><Relationship Id="rId7" Type="http://schemas.openxmlformats.org/officeDocument/2006/relationships/settings" Target="settings.xml"/><Relationship Id="rId71"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oleObject" Target="embeddings/oleObject4.bin"/><Relationship Id="rId40" Type="http://schemas.openxmlformats.org/officeDocument/2006/relationships/oleObject" Target="embeddings/oleObject12.bin"/><Relationship Id="rId45" Type="http://schemas.openxmlformats.org/officeDocument/2006/relationships/image" Target="media/image20.emf"/><Relationship Id="rId66" Type="http://schemas.openxmlformats.org/officeDocument/2006/relationships/hyperlink" Target="https://sp.cwb.local/collaboration/bpb/businessbanking/Shared%20Documents/Forms/AllItems.aspx?RootFolder=/collaboration/bpb/businessbanking/Shared%20Documents/CMS%20Onboarding%20Forms%20Consolidation%20Initiative/Requirements/Final&amp;InitialTabId=Ribbon.Document&amp;VisibilityContext=WSSTabPersistenc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29.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7B34942973E4EB7940FB36739CD8271"/>
        <w:category>
          <w:name w:val="General"/>
          <w:gallery w:val="placeholder"/>
        </w:category>
        <w:types>
          <w:type w:val="bbPlcHdr"/>
        </w:types>
        <w:behaviors>
          <w:behavior w:val="content"/>
        </w:behaviors>
        <w:guid w:val="{3BACEC17-E5B4-4E8C-B714-C230720F2DEB}"/>
      </w:docPartPr>
      <w:docPartBody>
        <w:p w:rsidR="00DB10E7" w:rsidRDefault="00523536">
          <w:pPr>
            <w:pStyle w:val="B7B34942973E4EB7940FB36739CD8271"/>
          </w:pPr>
          <w:r w:rsidRPr="00CA0FE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W1)">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3536"/>
    <w:rsid w:val="000B3CB9"/>
    <w:rsid w:val="000C1F8A"/>
    <w:rsid w:val="001243D3"/>
    <w:rsid w:val="00151A33"/>
    <w:rsid w:val="00160FC6"/>
    <w:rsid w:val="001F235F"/>
    <w:rsid w:val="001F2978"/>
    <w:rsid w:val="00221158"/>
    <w:rsid w:val="00282472"/>
    <w:rsid w:val="002C2705"/>
    <w:rsid w:val="002D6587"/>
    <w:rsid w:val="003332B3"/>
    <w:rsid w:val="00341A98"/>
    <w:rsid w:val="003F06DC"/>
    <w:rsid w:val="00523536"/>
    <w:rsid w:val="00554217"/>
    <w:rsid w:val="005A36CA"/>
    <w:rsid w:val="005E1FA7"/>
    <w:rsid w:val="00615FAF"/>
    <w:rsid w:val="00624155"/>
    <w:rsid w:val="00636081"/>
    <w:rsid w:val="006B13CC"/>
    <w:rsid w:val="006E7260"/>
    <w:rsid w:val="00702AA3"/>
    <w:rsid w:val="00790A40"/>
    <w:rsid w:val="007E64E3"/>
    <w:rsid w:val="00835786"/>
    <w:rsid w:val="0086067C"/>
    <w:rsid w:val="008C764F"/>
    <w:rsid w:val="00931F5C"/>
    <w:rsid w:val="00934B93"/>
    <w:rsid w:val="00956885"/>
    <w:rsid w:val="00974D0C"/>
    <w:rsid w:val="009B327E"/>
    <w:rsid w:val="00A01656"/>
    <w:rsid w:val="00AF2DF5"/>
    <w:rsid w:val="00B60A04"/>
    <w:rsid w:val="00B77FE6"/>
    <w:rsid w:val="00C20465"/>
    <w:rsid w:val="00CA7382"/>
    <w:rsid w:val="00CD2895"/>
    <w:rsid w:val="00DB10E7"/>
    <w:rsid w:val="00E12A59"/>
    <w:rsid w:val="00E90C54"/>
    <w:rsid w:val="00ED2231"/>
    <w:rsid w:val="00EE0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7B6B99"/>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Pr>
      <w:color w:val="808080"/>
    </w:rPr>
  </w:style>
  <w:style w:type="paragraph" w:customStyle="1" w:styleId="B7B34942973E4EB7940FB36739CD8271">
    <w:name w:val="B7B34942973E4EB7940FB36739CD8271"/>
  </w:style>
  <w:style w:type="paragraph" w:customStyle="1" w:styleId="2369845936B24F23B9CDA6BE57E6B24B">
    <w:name w:val="2369845936B24F23B9CDA6BE57E6B24B"/>
  </w:style>
  <w:style w:type="paragraph" w:customStyle="1" w:styleId="6472836303A34E7880C6DC2336210F78">
    <w:name w:val="6472836303A34E7880C6DC233621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orporate">
  <a:themeElements>
    <a:clrScheme name="Corporate Palette 1">
      <a:dk1>
        <a:srgbClr val="111111"/>
      </a:dk1>
      <a:lt1>
        <a:srgbClr val="FFFFFF"/>
      </a:lt1>
      <a:dk2>
        <a:srgbClr val="A9ACA0"/>
      </a:dk2>
      <a:lt2>
        <a:srgbClr val="FFFFFF"/>
      </a:lt2>
      <a:accent1>
        <a:srgbClr val="009AA6"/>
      </a:accent1>
      <a:accent2>
        <a:srgbClr val="9E7C0C"/>
      </a:accent2>
      <a:accent3>
        <a:srgbClr val="F7394E"/>
      </a:accent3>
      <a:accent4>
        <a:srgbClr val="FFC852"/>
      </a:accent4>
      <a:accent5>
        <a:srgbClr val="5AB7B2"/>
      </a:accent5>
      <a:accent6>
        <a:srgbClr val="A9ACA0"/>
      </a:accent6>
      <a:hlink>
        <a:srgbClr val="009AA6"/>
      </a:hlink>
      <a:folHlink>
        <a:srgbClr val="5AB7B2"/>
      </a:folHlink>
    </a:clrScheme>
    <a:fontScheme name="Corporate Typefac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A6E2191C135504F9351B7DBCB2BE606" ma:contentTypeVersion="19" ma:contentTypeDescription="Create a new document." ma:contentTypeScope="" ma:versionID="04653a278c57ed01c5d0ff54082cfac6">
  <xsd:schema xmlns:xsd="http://www.w3.org/2001/XMLSchema" xmlns:xs="http://www.w3.org/2001/XMLSchema" xmlns:p="http://schemas.microsoft.com/office/2006/metadata/properties" xmlns:ns2="6d778449-ff75-428e-914f-0c7c3a330bda" xmlns:ns3="9685b3f0-18b8-4ac0-8917-75cacc3928c8" xmlns:ns4="http://schemas.microsoft.com/sharepoint/v4" targetNamespace="http://schemas.microsoft.com/office/2006/metadata/properties" ma:root="true" ma:fieldsID="df684b34901e9e296bc0697146f16bc5" ns2:_="" ns3:_="" ns4:_="">
    <xsd:import namespace="6d778449-ff75-428e-914f-0c7c3a330bda"/>
    <xsd:import namespace="9685b3f0-18b8-4ac0-8917-75cacc3928c8"/>
    <xsd:import namespace="http://schemas.microsoft.com/sharepoint/v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DateTaken" minOccurs="0"/>
                <xsd:element ref="ns4:IconOverlay"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778449-ff75-428e-914f-0c7c3a330b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104f31a-2814-4102-809d-73f760290a87"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85b3f0-18b8-4ac0-8917-75cacc3928c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fdc0967b-2da2-44e6-873a-f241ab05c942}" ma:internalName="TaxCatchAll" ma:showField="CatchAllData" ma:web="9685b3f0-18b8-4ac0-8917-75cacc3928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d778449-ff75-428e-914f-0c7c3a330bda">
      <Terms xmlns="http://schemas.microsoft.com/office/infopath/2007/PartnerControls"/>
    </lcf76f155ced4ddcb4097134ff3c332f>
    <TaxCatchAll xmlns="9685b3f0-18b8-4ac0-8917-75cacc3928c8" xsi:nil="true"/>
    <IconOverlay xmlns="http://schemas.microsoft.com/sharepoint/v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8E0BB3B-017F-418B-B155-ED7E02D6D9CC}"/>
</file>

<file path=customXml/itemProps2.xml><?xml version="1.0" encoding="utf-8"?>
<ds:datastoreItem xmlns:ds="http://schemas.openxmlformats.org/officeDocument/2006/customXml" ds:itemID="{8B74AA0F-31FE-43EB-B0F9-9D821E658A51}"/>
</file>

<file path=customXml/itemProps3.xml><?xml version="1.0" encoding="utf-8"?>
<ds:datastoreItem xmlns:ds="http://schemas.openxmlformats.org/officeDocument/2006/customXml" ds:itemID="{0D048574-3F60-46FA-AC37-693C7A8107A5}"/>
</file>

<file path=customXml/itemProps4.xml><?xml version="1.0" encoding="utf-8"?>
<ds:datastoreItem xmlns:ds="http://schemas.openxmlformats.org/officeDocument/2006/customXml" ds:itemID="{8B906B24-2DD5-41D7-B3A7-BF69F50FE5AB}"/>
</file>

<file path=docMetadata/LabelInfo.xml><?xml version="1.0" encoding="utf-8"?>
<clbl:labelList xmlns:clbl="http://schemas.microsoft.com/office/2020/mipLabelMetadata">
  <clbl:label id="{4e1dbe9c-67f7-4be6-a2b7-0951d57be59d}" enabled="1" method="Standard" siteId="{bbf04c3f-b0e3-4b50-bd1b-10ce0b74385d}" removed="0"/>
</clbl:labelList>
</file>

<file path=docProps/app.xml><?xml version="1.0" encoding="utf-8"?>
<Properties xmlns="http://schemas.openxmlformats.org/officeDocument/2006/extended-properties" xmlns:vt="http://schemas.openxmlformats.org/officeDocument/2006/docPropsVTypes">
  <Template>Normal</Template>
  <TotalTime>5761</TotalTime>
  <Pages>1</Pages>
  <Words>6494</Words>
  <Characters>37017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Business Requirements Document</vt:lpstr>
    </vt:vector>
  </TitlesOfParts>
  <Company>Canadian Western Bank</Company>
  <LinksUpToDate>false</LinksUpToDate>
  <CharactersWithSpaces>43425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Requirements Document - Forms</dc:title>
  <dc:creator>vigneauj</dc:creator>
  <cp:lastModifiedBy>James McFarlane</cp:lastModifiedBy>
  <cp:revision>15</cp:revision>
  <cp:lastPrinted>2018-05-11T14:45:00Z</cp:lastPrinted>
  <dcterms:created xsi:type="dcterms:W3CDTF">2019-04-25T19:06:00Z</dcterms:created>
  <dcterms:modified xsi:type="dcterms:W3CDTF">2019-10-06T23:32:00Z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0x010100CA6E2191C135504F9351B7DBCB2BE606</vt:lpwstr>
  </property>
  <property fmtid="{D5CDD505-2E9C-101B-9397-08002B2CF9AE}" pid="3" name="Order">
    <vt:r8>56900</vt:r8>
  </property>
  <property fmtid="{D5CDD505-2E9C-101B-9397-08002B2CF9AE}" pid="4" name="URL">
    <vt:lpwstr/>
  </property>
  <property fmtid="{D5CDD505-2E9C-101B-9397-08002B2CF9AE}" pid="5" name="MediaServiceImageTags">
    <vt:lpwstr/>
  </property>
</Properties>
</file>